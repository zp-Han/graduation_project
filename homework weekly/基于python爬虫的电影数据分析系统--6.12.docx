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35F8" w:rsidRDefault="00F935F8">
      <w:pPr>
        <w:jc w:val="center"/>
        <w:rPr>
          <w:rFonts w:ascii="新宋体" w:eastAsia="新宋体" w:hAnsi="华文细黑"/>
          <w:b/>
          <w:sz w:val="32"/>
          <w:szCs w:val="32"/>
        </w:rPr>
      </w:pPr>
    </w:p>
    <w:p w:rsidR="00F935F8" w:rsidRDefault="00F935F8">
      <w:pPr>
        <w:jc w:val="center"/>
        <w:rPr>
          <w:rFonts w:ascii="新宋体" w:eastAsia="新宋体" w:hAnsi="华文细黑"/>
          <w:b/>
          <w:sz w:val="52"/>
          <w:szCs w:val="52"/>
        </w:rPr>
      </w:pPr>
    </w:p>
    <w:p w:rsidR="00F935F8" w:rsidRDefault="00FD164F">
      <w:pPr>
        <w:jc w:val="center"/>
        <w:rPr>
          <w:rFonts w:ascii="新宋体" w:eastAsia="新宋体" w:hAnsi="华文细黑"/>
          <w:b/>
          <w:sz w:val="52"/>
          <w:szCs w:val="52"/>
        </w:rPr>
      </w:pPr>
      <w:r>
        <w:rPr>
          <w:rFonts w:ascii="新宋体" w:eastAsia="新宋体" w:hAnsi="华文细黑" w:hint="eastAsia"/>
          <w:b/>
          <w:noProof/>
          <w:sz w:val="52"/>
          <w:szCs w:val="52"/>
          <w:lang w:bidi="ar-SA"/>
        </w:rPr>
        <w:drawing>
          <wp:inline distT="0" distB="0" distL="0" distR="0">
            <wp:extent cx="3810000" cy="676275"/>
            <wp:effectExtent l="0" t="0" r="0" b="9525"/>
            <wp:docPr id="1" name="图片 1" descr="安徽财经大学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徽财经大学字"/>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10000" cy="676275"/>
                    </a:xfrm>
                    <a:prstGeom prst="rect">
                      <a:avLst/>
                    </a:prstGeom>
                    <a:noFill/>
                    <a:ln>
                      <a:noFill/>
                    </a:ln>
                  </pic:spPr>
                </pic:pic>
              </a:graphicData>
            </a:graphic>
          </wp:inline>
        </w:drawing>
      </w:r>
    </w:p>
    <w:p w:rsidR="00F935F8" w:rsidRDefault="00FD164F">
      <w:pPr>
        <w:jc w:val="center"/>
        <w:rPr>
          <w:rFonts w:ascii="宋体-方正超大字符集" w:eastAsia="宋体-方正超大字符集" w:hAnsi="华文细黑"/>
          <w:b/>
          <w:sz w:val="84"/>
          <w:szCs w:val="84"/>
        </w:rPr>
      </w:pPr>
      <w:r>
        <w:rPr>
          <w:rFonts w:ascii="新宋体" w:eastAsia="新宋体" w:hAnsi="华文细黑" w:hint="eastAsia"/>
          <w:b/>
          <w:sz w:val="84"/>
          <w:szCs w:val="84"/>
        </w:rPr>
        <w:t>本科毕业设计</w:t>
      </w:r>
    </w:p>
    <w:p w:rsidR="00F935F8" w:rsidRDefault="00F935F8">
      <w:pPr>
        <w:pStyle w:val="a4"/>
        <w:tabs>
          <w:tab w:val="left" w:pos="3600"/>
        </w:tabs>
        <w:spacing w:before="0" w:beforeAutospacing="0" w:after="0" w:afterAutospacing="0" w:line="600" w:lineRule="auto"/>
        <w:ind w:firstLineChars="249" w:firstLine="900"/>
        <w:jc w:val="both"/>
        <w:rPr>
          <w:b/>
          <w:sz w:val="36"/>
          <w:szCs w:val="32"/>
        </w:rPr>
      </w:pPr>
    </w:p>
    <w:p w:rsidR="00F935F8" w:rsidRDefault="00F935F8">
      <w:pPr>
        <w:pStyle w:val="a4"/>
        <w:tabs>
          <w:tab w:val="left" w:pos="3600"/>
        </w:tabs>
        <w:spacing w:before="0" w:beforeAutospacing="0" w:after="0" w:afterAutospacing="0" w:line="600" w:lineRule="auto"/>
        <w:ind w:firstLineChars="249" w:firstLine="900"/>
        <w:jc w:val="both"/>
        <w:rPr>
          <w:b/>
          <w:sz w:val="36"/>
          <w:szCs w:val="32"/>
        </w:rPr>
      </w:pPr>
    </w:p>
    <w:p w:rsidR="00F935F8" w:rsidRDefault="00FD164F">
      <w:pPr>
        <w:pStyle w:val="a4"/>
        <w:spacing w:before="0" w:beforeAutospacing="0" w:after="0" w:afterAutospacing="0" w:line="600" w:lineRule="auto"/>
        <w:ind w:firstLine="315"/>
        <w:jc w:val="both"/>
        <w:rPr>
          <w:sz w:val="36"/>
          <w:szCs w:val="32"/>
          <w:u w:val="single"/>
        </w:rPr>
      </w:pPr>
      <w:r>
        <w:rPr>
          <w:rFonts w:hint="eastAsia"/>
          <w:b/>
          <w:sz w:val="32"/>
          <w:szCs w:val="32"/>
        </w:rPr>
        <w:t xml:space="preserve">题    目 </w:t>
      </w:r>
      <w:r>
        <w:rPr>
          <w:rFonts w:ascii="楷体_GB2312" w:eastAsia="楷体_GB2312" w:hint="eastAsia"/>
          <w:bCs/>
          <w:sz w:val="32"/>
          <w:szCs w:val="32"/>
          <w:u w:val="single"/>
        </w:rPr>
        <w:t xml:space="preserve"> </w:t>
      </w:r>
      <w:r>
        <w:rPr>
          <w:rFonts w:ascii="楷体_GB2312" w:eastAsia="楷体_GB2312"/>
          <w:bCs/>
          <w:sz w:val="32"/>
          <w:szCs w:val="32"/>
          <w:u w:val="single"/>
        </w:rPr>
        <w:t xml:space="preserve">    </w:t>
      </w:r>
      <w:r>
        <w:rPr>
          <w:bCs/>
          <w:sz w:val="32"/>
          <w:szCs w:val="32"/>
          <w:u w:val="single"/>
        </w:rPr>
        <w:t>基于</w:t>
      </w:r>
      <w:r>
        <w:rPr>
          <w:rFonts w:hint="eastAsia"/>
          <w:bCs/>
          <w:sz w:val="32"/>
          <w:szCs w:val="32"/>
          <w:u w:val="single"/>
        </w:rPr>
        <w:t>python爬虫的电影数据分析系统</w:t>
      </w:r>
      <w:r>
        <w:rPr>
          <w:rFonts w:ascii="楷体_GB2312" w:eastAsia="楷体_GB2312"/>
          <w:bCs/>
          <w:sz w:val="32"/>
          <w:szCs w:val="32"/>
          <w:u w:val="single"/>
        </w:rPr>
        <w:t xml:space="preserve">                                    </w:t>
      </w:r>
    </w:p>
    <w:p w:rsidR="00F935F8" w:rsidRDefault="00FD164F">
      <w:pPr>
        <w:pStyle w:val="a4"/>
        <w:tabs>
          <w:tab w:val="left" w:pos="3600"/>
        </w:tabs>
        <w:spacing w:before="0" w:beforeAutospacing="0" w:after="0" w:afterAutospacing="0" w:line="600" w:lineRule="auto"/>
        <w:ind w:leftChars="150" w:left="315"/>
        <w:jc w:val="both"/>
        <w:rPr>
          <w:sz w:val="36"/>
          <w:szCs w:val="32"/>
          <w:u w:val="single"/>
        </w:rPr>
      </w:pPr>
      <w:r>
        <w:rPr>
          <w:rFonts w:hint="eastAsia"/>
          <w:b/>
          <w:sz w:val="32"/>
          <w:szCs w:val="32"/>
        </w:rPr>
        <w:t>学    院</w:t>
      </w:r>
      <w:r>
        <w:rPr>
          <w:rFonts w:hint="eastAsia"/>
          <w:b/>
          <w:sz w:val="36"/>
          <w:szCs w:val="32"/>
        </w:rPr>
        <w:t xml:space="preserve"> </w:t>
      </w:r>
      <w:r>
        <w:rPr>
          <w:rFonts w:hint="eastAsia"/>
          <w:bCs/>
          <w:sz w:val="36"/>
          <w:szCs w:val="32"/>
          <w:u w:val="single"/>
        </w:rPr>
        <w:t xml:space="preserve"> </w:t>
      </w:r>
      <w:r>
        <w:rPr>
          <w:rFonts w:ascii="楷体_GB2312" w:eastAsia="楷体_GB2312" w:hint="eastAsia"/>
          <w:bCs/>
          <w:sz w:val="32"/>
          <w:szCs w:val="32"/>
          <w:u w:val="single"/>
        </w:rPr>
        <w:t xml:space="preserve">   </w:t>
      </w:r>
      <w:r>
        <w:rPr>
          <w:rFonts w:ascii="楷体_GB2312" w:eastAsia="楷体_GB2312"/>
          <w:bCs/>
          <w:sz w:val="32"/>
          <w:szCs w:val="32"/>
          <w:u w:val="single"/>
        </w:rPr>
        <w:t xml:space="preserve"> </w:t>
      </w:r>
      <w:r>
        <w:rPr>
          <w:bCs/>
          <w:sz w:val="32"/>
          <w:szCs w:val="32"/>
          <w:u w:val="single"/>
        </w:rPr>
        <w:t>管理科学与工程学院</w:t>
      </w:r>
      <w:r>
        <w:rPr>
          <w:rFonts w:ascii="楷体_GB2312" w:eastAsia="楷体_GB2312" w:hint="eastAsia"/>
          <w:bCs/>
          <w:sz w:val="32"/>
          <w:szCs w:val="32"/>
          <w:u w:val="single"/>
        </w:rPr>
        <w:t xml:space="preserve"> </w:t>
      </w:r>
      <w:r>
        <w:rPr>
          <w:rFonts w:ascii="楷体_GB2312" w:eastAsia="楷体_GB2312"/>
          <w:bCs/>
          <w:sz w:val="32"/>
          <w:szCs w:val="32"/>
          <w:u w:val="single"/>
        </w:rPr>
        <w:t xml:space="preserve">  </w:t>
      </w:r>
      <w:r>
        <w:rPr>
          <w:rFonts w:ascii="楷体_GB2312" w:eastAsia="楷体_GB2312" w:hint="eastAsia"/>
          <w:bCs/>
          <w:sz w:val="32"/>
          <w:szCs w:val="32"/>
          <w:u w:val="single"/>
        </w:rPr>
        <w:t xml:space="preserve">   </w:t>
      </w:r>
      <w:r>
        <w:rPr>
          <w:rFonts w:ascii="楷体_GB2312" w:eastAsia="楷体_GB2312"/>
          <w:bCs/>
          <w:sz w:val="32"/>
          <w:szCs w:val="32"/>
          <w:u w:val="single"/>
        </w:rPr>
        <w:t xml:space="preserve">                 </w:t>
      </w:r>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r>
        <w:rPr>
          <w:bCs/>
          <w:sz w:val="32"/>
          <w:szCs w:val="32"/>
          <w:u w:val="single"/>
        </w:rPr>
        <w:t xml:space="preserve"> </w:t>
      </w:r>
    </w:p>
    <w:p w:rsidR="00F935F8" w:rsidRDefault="00FD164F">
      <w:pPr>
        <w:pStyle w:val="a4"/>
        <w:tabs>
          <w:tab w:val="left" w:pos="3600"/>
        </w:tabs>
        <w:spacing w:before="0" w:beforeAutospacing="0" w:after="0" w:afterAutospacing="0" w:line="600" w:lineRule="auto"/>
        <w:ind w:leftChars="150" w:left="315"/>
        <w:jc w:val="both"/>
        <w:rPr>
          <w:sz w:val="36"/>
          <w:u w:val="single"/>
        </w:rPr>
      </w:pPr>
      <w:r>
        <w:rPr>
          <w:rFonts w:hint="eastAsia"/>
          <w:b/>
          <w:sz w:val="32"/>
          <w:szCs w:val="32"/>
        </w:rPr>
        <w:t xml:space="preserve">专    业 </w:t>
      </w:r>
      <w:r>
        <w:rPr>
          <w:rFonts w:hint="eastAsia"/>
          <w:bCs/>
          <w:sz w:val="36"/>
          <w:szCs w:val="32"/>
          <w:u w:val="single"/>
        </w:rPr>
        <w:t xml:space="preserve"> </w:t>
      </w:r>
      <w:r>
        <w:rPr>
          <w:rFonts w:ascii="楷体_GB2312" w:eastAsia="楷体_GB2312" w:hint="eastAsia"/>
          <w:bCs/>
          <w:sz w:val="32"/>
          <w:szCs w:val="32"/>
          <w:u w:val="single"/>
        </w:rPr>
        <w:t xml:space="preserve"> </w:t>
      </w:r>
      <w:r>
        <w:rPr>
          <w:rFonts w:hint="eastAsia"/>
          <w:bCs/>
          <w:sz w:val="32"/>
          <w:szCs w:val="32"/>
          <w:u w:val="single"/>
        </w:rPr>
        <w:t xml:space="preserve">  </w:t>
      </w:r>
      <w:r>
        <w:rPr>
          <w:bCs/>
          <w:sz w:val="32"/>
          <w:szCs w:val="32"/>
          <w:u w:val="single"/>
        </w:rPr>
        <w:t xml:space="preserve"> 计算机科学与技术专业  </w:t>
      </w:r>
      <w:r>
        <w:rPr>
          <w:rFonts w:hint="eastAsia"/>
          <w:bCs/>
          <w:sz w:val="32"/>
          <w:szCs w:val="32"/>
          <w:u w:val="single"/>
        </w:rPr>
        <w:t xml:space="preserve">  </w:t>
      </w:r>
      <w:r>
        <w:rPr>
          <w:rFonts w:ascii="楷体_GB2312" w:eastAsia="楷体_GB2312" w:hint="eastAsia"/>
          <w:bCs/>
          <w:sz w:val="32"/>
          <w:szCs w:val="32"/>
          <w:u w:val="single"/>
        </w:rPr>
        <w:t xml:space="preserve"> </w:t>
      </w:r>
      <w:r>
        <w:rPr>
          <w:rFonts w:ascii="楷体_GB2312" w:eastAsia="楷体_GB2312"/>
          <w:bCs/>
          <w:sz w:val="32"/>
          <w:szCs w:val="32"/>
          <w:u w:val="single"/>
        </w:rPr>
        <w:t xml:space="preserve">               </w:t>
      </w:r>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p>
    <w:p w:rsidR="00F935F8" w:rsidRDefault="00FD164F">
      <w:pPr>
        <w:pStyle w:val="a4"/>
        <w:tabs>
          <w:tab w:val="left" w:pos="3600"/>
        </w:tabs>
        <w:spacing w:before="0" w:beforeAutospacing="0" w:after="0" w:afterAutospacing="0" w:line="600" w:lineRule="auto"/>
        <w:ind w:leftChars="150" w:left="315"/>
        <w:jc w:val="both"/>
        <w:rPr>
          <w:sz w:val="36"/>
          <w:u w:val="single"/>
        </w:rPr>
      </w:pPr>
      <w:r>
        <w:rPr>
          <w:rFonts w:hint="eastAsia"/>
          <w:b/>
          <w:sz w:val="32"/>
          <w:szCs w:val="32"/>
        </w:rPr>
        <w:t xml:space="preserve">班    级 </w:t>
      </w:r>
      <w:r>
        <w:rPr>
          <w:rFonts w:hint="eastAsia"/>
          <w:bCs/>
          <w:sz w:val="36"/>
          <w:szCs w:val="32"/>
          <w:u w:val="single"/>
        </w:rPr>
        <w:t xml:space="preserve"> </w:t>
      </w:r>
      <w:r>
        <w:rPr>
          <w:rFonts w:ascii="楷体_GB2312" w:eastAsia="楷体_GB2312" w:hint="eastAsia"/>
          <w:bCs/>
          <w:sz w:val="32"/>
          <w:szCs w:val="32"/>
          <w:u w:val="single"/>
        </w:rPr>
        <w:t xml:space="preserve"> </w:t>
      </w:r>
      <w:r>
        <w:rPr>
          <w:rFonts w:hint="eastAsia"/>
          <w:bCs/>
          <w:sz w:val="32"/>
          <w:szCs w:val="32"/>
          <w:u w:val="single"/>
        </w:rPr>
        <w:t xml:space="preserve">   19</w:t>
      </w:r>
      <w:proofErr w:type="gramStart"/>
      <w:r>
        <w:rPr>
          <w:rFonts w:hint="eastAsia"/>
          <w:bCs/>
          <w:sz w:val="32"/>
          <w:szCs w:val="32"/>
          <w:u w:val="single"/>
        </w:rPr>
        <w:t>计科6班</w:t>
      </w:r>
      <w:proofErr w:type="gramEnd"/>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r>
        <w:rPr>
          <w:rFonts w:ascii="楷体_GB2312" w:eastAsia="楷体_GB2312"/>
          <w:bCs/>
          <w:sz w:val="32"/>
          <w:szCs w:val="32"/>
          <w:u w:val="single"/>
        </w:rPr>
        <w:t xml:space="preserve">            </w:t>
      </w:r>
      <w:r>
        <w:rPr>
          <w:rFonts w:ascii="楷体_GB2312" w:eastAsia="楷体_GB2312" w:hint="eastAsia"/>
          <w:bCs/>
          <w:sz w:val="32"/>
          <w:szCs w:val="32"/>
          <w:u w:val="single"/>
        </w:rPr>
        <w:t xml:space="preserve"> </w:t>
      </w:r>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p>
    <w:p w:rsidR="00F935F8" w:rsidRDefault="00FD164F">
      <w:pPr>
        <w:pStyle w:val="a4"/>
        <w:spacing w:before="0" w:beforeAutospacing="0" w:after="0" w:afterAutospacing="0" w:line="600" w:lineRule="auto"/>
        <w:ind w:leftChars="150" w:left="315"/>
        <w:jc w:val="both"/>
        <w:rPr>
          <w:sz w:val="36"/>
          <w:szCs w:val="32"/>
          <w:u w:val="single"/>
        </w:rPr>
      </w:pPr>
      <w:r>
        <w:rPr>
          <w:rFonts w:hint="eastAsia"/>
          <w:b/>
          <w:sz w:val="32"/>
          <w:szCs w:val="32"/>
        </w:rPr>
        <w:t>姓    名</w:t>
      </w:r>
      <w:r>
        <w:rPr>
          <w:rFonts w:hint="eastAsia"/>
          <w:b/>
          <w:sz w:val="36"/>
          <w:szCs w:val="32"/>
        </w:rPr>
        <w:t xml:space="preserve"> </w:t>
      </w:r>
      <w:r>
        <w:rPr>
          <w:rFonts w:hint="eastAsia"/>
          <w:bCs/>
          <w:sz w:val="36"/>
          <w:szCs w:val="32"/>
          <w:u w:val="single"/>
        </w:rPr>
        <w:t xml:space="preserve"> </w:t>
      </w:r>
      <w:r>
        <w:rPr>
          <w:rFonts w:ascii="楷体_GB2312" w:eastAsia="楷体_GB2312" w:hint="eastAsia"/>
          <w:bCs/>
          <w:sz w:val="32"/>
          <w:szCs w:val="32"/>
          <w:u w:val="single"/>
        </w:rPr>
        <w:t xml:space="preserve"> </w:t>
      </w:r>
      <w:r>
        <w:rPr>
          <w:rFonts w:hint="eastAsia"/>
          <w:bCs/>
          <w:sz w:val="32"/>
          <w:szCs w:val="32"/>
          <w:u w:val="single"/>
        </w:rPr>
        <w:t xml:space="preserve">   姚瑞 陈洁 刘皓妍 杨晓萍 刘樱蕊   </w:t>
      </w:r>
      <w:r>
        <w:rPr>
          <w:bCs/>
          <w:sz w:val="32"/>
          <w:szCs w:val="32"/>
          <w:u w:val="single"/>
        </w:rPr>
        <w:t xml:space="preserve">   </w:t>
      </w:r>
      <w:r>
        <w:rPr>
          <w:rFonts w:hint="eastAsia"/>
          <w:bCs/>
          <w:sz w:val="32"/>
          <w:szCs w:val="32"/>
          <w:u w:val="single"/>
        </w:rPr>
        <w:t xml:space="preserve"> </w:t>
      </w:r>
      <w:r>
        <w:rPr>
          <w:rFonts w:ascii="楷体_GB2312" w:eastAsia="楷体_GB2312" w:hint="eastAsia"/>
          <w:bCs/>
          <w:sz w:val="32"/>
          <w:szCs w:val="32"/>
          <w:u w:val="single"/>
        </w:rPr>
        <w:t xml:space="preserve"> </w:t>
      </w:r>
      <w:r>
        <w:rPr>
          <w:rFonts w:ascii="楷体_GB2312" w:eastAsia="楷体_GB2312"/>
          <w:bCs/>
          <w:sz w:val="32"/>
          <w:szCs w:val="32"/>
          <w:u w:val="single"/>
        </w:rPr>
        <w:t xml:space="preserve">       </w:t>
      </w:r>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r>
        <w:rPr>
          <w:rFonts w:ascii="楷体_GB2312" w:eastAsia="楷体_GB2312" w:hint="eastAsia"/>
          <w:bCs/>
          <w:sz w:val="32"/>
          <w:szCs w:val="32"/>
          <w:u w:val="single"/>
        </w:rPr>
        <w:t xml:space="preserve">  </w:t>
      </w:r>
      <w:r>
        <w:rPr>
          <w:rFonts w:hint="eastAsia"/>
          <w:bCs/>
          <w:sz w:val="36"/>
          <w:szCs w:val="32"/>
          <w:u w:val="single"/>
        </w:rPr>
        <w:t xml:space="preserve"> </w:t>
      </w:r>
    </w:p>
    <w:p w:rsidR="00F935F8" w:rsidRDefault="00FD164F">
      <w:pPr>
        <w:pStyle w:val="a4"/>
        <w:tabs>
          <w:tab w:val="left" w:pos="3600"/>
        </w:tabs>
        <w:spacing w:before="0" w:beforeAutospacing="0" w:after="0" w:afterAutospacing="0" w:line="600" w:lineRule="auto"/>
        <w:ind w:leftChars="150" w:left="315"/>
        <w:jc w:val="both"/>
        <w:rPr>
          <w:b/>
          <w:sz w:val="36"/>
          <w:szCs w:val="32"/>
        </w:rPr>
      </w:pPr>
      <w:r>
        <w:rPr>
          <w:rFonts w:hint="eastAsia"/>
          <w:b/>
          <w:sz w:val="32"/>
          <w:szCs w:val="32"/>
        </w:rPr>
        <w:t xml:space="preserve">指导老师 </w:t>
      </w:r>
      <w:r>
        <w:rPr>
          <w:rFonts w:hint="eastAsia"/>
          <w:bCs/>
          <w:sz w:val="36"/>
          <w:szCs w:val="32"/>
          <w:u w:val="single"/>
        </w:rPr>
        <w:t xml:space="preserve"> </w:t>
      </w:r>
      <w:r>
        <w:rPr>
          <w:rFonts w:ascii="楷体_GB2312" w:eastAsia="楷体_GB2312" w:hint="eastAsia"/>
          <w:bCs/>
          <w:sz w:val="32"/>
          <w:szCs w:val="32"/>
          <w:u w:val="single"/>
        </w:rPr>
        <w:t xml:space="preserve"> </w:t>
      </w:r>
      <w:r>
        <w:rPr>
          <w:rFonts w:hint="eastAsia"/>
          <w:bCs/>
          <w:sz w:val="32"/>
          <w:szCs w:val="32"/>
          <w:u w:val="single"/>
        </w:rPr>
        <w:t xml:space="preserve">   周万怀    </w:t>
      </w:r>
      <w:r>
        <w:rPr>
          <w:bCs/>
          <w:sz w:val="32"/>
          <w:szCs w:val="32"/>
          <w:u w:val="single"/>
        </w:rPr>
        <w:t xml:space="preserve">  </w:t>
      </w:r>
      <w:r>
        <w:rPr>
          <w:rFonts w:hint="eastAsia"/>
          <w:bCs/>
          <w:sz w:val="32"/>
          <w:szCs w:val="32"/>
          <w:u w:val="single"/>
        </w:rPr>
        <w:t xml:space="preserve"> </w:t>
      </w:r>
      <w:r>
        <w:rPr>
          <w:rFonts w:ascii="楷体_GB2312" w:eastAsia="楷体_GB2312" w:hint="eastAsia"/>
          <w:bCs/>
          <w:sz w:val="32"/>
          <w:szCs w:val="32"/>
          <w:u w:val="single"/>
        </w:rPr>
        <w:t xml:space="preserve"> </w:t>
      </w:r>
      <w:r>
        <w:rPr>
          <w:rFonts w:ascii="楷体_GB2312" w:eastAsia="楷体_GB2312"/>
          <w:bCs/>
          <w:sz w:val="32"/>
          <w:szCs w:val="32"/>
          <w:u w:val="single"/>
        </w:rPr>
        <w:t xml:space="preserve">      </w:t>
      </w:r>
      <w:r>
        <w:rPr>
          <w:rFonts w:ascii="楷体_GB2312" w:eastAsia="楷体_GB2312" w:hint="eastAsia"/>
          <w:bCs/>
          <w:sz w:val="32"/>
          <w:szCs w:val="32"/>
          <w:u w:val="single"/>
        </w:rPr>
        <w:t xml:space="preserve"> </w:t>
      </w:r>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r>
        <w:rPr>
          <w:bCs/>
          <w:sz w:val="32"/>
          <w:szCs w:val="32"/>
          <w:u w:val="single"/>
        </w:rPr>
        <w:t xml:space="preserve"> </w:t>
      </w:r>
      <w:r>
        <w:rPr>
          <w:rFonts w:hint="eastAsia"/>
          <w:bCs/>
          <w:sz w:val="32"/>
          <w:szCs w:val="32"/>
          <w:u w:val="single"/>
        </w:rPr>
        <w:t xml:space="preserve">  </w:t>
      </w:r>
      <w:r>
        <w:rPr>
          <w:rFonts w:ascii="楷体_GB2312" w:eastAsia="楷体_GB2312" w:hint="eastAsia"/>
          <w:bCs/>
          <w:sz w:val="32"/>
          <w:szCs w:val="32"/>
          <w:u w:val="single"/>
        </w:rPr>
        <w:t xml:space="preserve">  </w:t>
      </w:r>
      <w:r>
        <w:rPr>
          <w:rFonts w:hint="eastAsia"/>
          <w:bCs/>
          <w:sz w:val="36"/>
          <w:szCs w:val="32"/>
          <w:u w:val="single"/>
        </w:rPr>
        <w:t xml:space="preserve"> </w:t>
      </w:r>
    </w:p>
    <w:p w:rsidR="00F935F8" w:rsidRDefault="00F935F8" w:rsidP="00655C64">
      <w:pPr>
        <w:pStyle w:val="a4"/>
        <w:spacing w:before="0" w:beforeAutospacing="0" w:after="0" w:afterAutospacing="0"/>
        <w:ind w:leftChars="-6" w:left="678" w:hangingChars="157" w:hanging="691"/>
        <w:jc w:val="both"/>
        <w:rPr>
          <w:rFonts w:ascii="华文行楷" w:eastAsia="华文行楷"/>
          <w:sz w:val="44"/>
          <w:szCs w:val="21"/>
          <w:u w:val="single"/>
        </w:rPr>
      </w:pPr>
    </w:p>
    <w:p w:rsidR="00F935F8" w:rsidRDefault="00F935F8">
      <w:pPr>
        <w:jc w:val="center"/>
        <w:rPr>
          <w:rFonts w:ascii="宋体"/>
          <w:sz w:val="32"/>
        </w:rPr>
      </w:pPr>
    </w:p>
    <w:p w:rsidR="00F935F8" w:rsidRDefault="00F935F8">
      <w:pPr>
        <w:jc w:val="center"/>
        <w:rPr>
          <w:rFonts w:ascii="宋体"/>
          <w:sz w:val="32"/>
        </w:rPr>
      </w:pPr>
    </w:p>
    <w:p w:rsidR="00F935F8" w:rsidRDefault="00FD164F">
      <w:pPr>
        <w:jc w:val="center"/>
        <w:rPr>
          <w:rFonts w:ascii="宋体" w:hAnsi="宋体"/>
          <w:b/>
          <w:sz w:val="32"/>
        </w:rPr>
      </w:pPr>
      <w:r>
        <w:rPr>
          <w:rFonts w:ascii="宋体" w:hAnsi="宋体" w:hint="eastAsia"/>
          <w:b/>
          <w:sz w:val="32"/>
        </w:rPr>
        <w:t>20</w:t>
      </w:r>
      <w:r>
        <w:rPr>
          <w:rFonts w:ascii="宋体" w:hAnsi="宋体"/>
          <w:b/>
          <w:sz w:val="32"/>
        </w:rPr>
        <w:t>22</w:t>
      </w:r>
      <w:r>
        <w:rPr>
          <w:rFonts w:ascii="宋体" w:hAnsi="宋体" w:hint="eastAsia"/>
          <w:b/>
          <w:sz w:val="32"/>
        </w:rPr>
        <w:t xml:space="preserve"> 年 </w:t>
      </w:r>
      <w:r>
        <w:rPr>
          <w:rFonts w:ascii="宋体" w:hAnsi="宋体"/>
          <w:b/>
          <w:sz w:val="32"/>
        </w:rPr>
        <w:t>3</w:t>
      </w:r>
      <w:r>
        <w:rPr>
          <w:rFonts w:ascii="宋体" w:hAnsi="宋体" w:hint="eastAsia"/>
          <w:b/>
          <w:sz w:val="32"/>
        </w:rPr>
        <w:t xml:space="preserve"> 月</w:t>
      </w:r>
    </w:p>
    <w:p w:rsidR="00F935F8" w:rsidRDefault="00F935F8">
      <w:pPr>
        <w:jc w:val="center"/>
        <w:rPr>
          <w:rFonts w:ascii="宋体" w:hAnsi="宋体"/>
          <w:b/>
          <w:sz w:val="32"/>
        </w:rPr>
      </w:pPr>
    </w:p>
    <w:p w:rsidR="00F935F8" w:rsidRDefault="00F935F8">
      <w:pPr>
        <w:jc w:val="center"/>
        <w:rPr>
          <w:rFonts w:ascii="宋体" w:hAnsi="宋体"/>
          <w:b/>
          <w:sz w:val="32"/>
        </w:rPr>
      </w:pPr>
    </w:p>
    <w:p w:rsidR="00F935F8" w:rsidRDefault="00FD164F">
      <w:pPr>
        <w:jc w:val="center"/>
        <w:rPr>
          <w:rFonts w:ascii="黑体" w:eastAsia="黑体" w:hAnsi="宋体"/>
          <w:sz w:val="36"/>
          <w:szCs w:val="36"/>
        </w:rPr>
      </w:pPr>
      <w:r>
        <w:rPr>
          <w:rFonts w:ascii="黑体" w:eastAsia="黑体" w:hAnsi="宋体" w:hint="eastAsia"/>
          <w:sz w:val="36"/>
          <w:szCs w:val="36"/>
        </w:rPr>
        <w:lastRenderedPageBreak/>
        <w:t>安徽财经大学管理科学与工程学院</w:t>
      </w:r>
    </w:p>
    <w:p w:rsidR="00F935F8" w:rsidRDefault="00FD164F">
      <w:pPr>
        <w:jc w:val="center"/>
        <w:rPr>
          <w:rFonts w:ascii="宋体" w:hAnsi="宋体"/>
          <w:color w:val="000000"/>
          <w:sz w:val="36"/>
          <w:szCs w:val="36"/>
        </w:rPr>
      </w:pPr>
      <w:r>
        <w:rPr>
          <w:rFonts w:ascii="黑体" w:eastAsia="黑体" w:hAnsi="宋体" w:hint="eastAsia"/>
          <w:color w:val="000000"/>
          <w:sz w:val="36"/>
          <w:szCs w:val="36"/>
        </w:rPr>
        <w:t>本科生毕业论文（设计）诚信承诺书</w:t>
      </w:r>
    </w:p>
    <w:p w:rsidR="00F935F8" w:rsidRDefault="00FD164F">
      <w:pPr>
        <w:adjustRightInd w:val="0"/>
        <w:snapToGrid w:val="0"/>
        <w:spacing w:line="560" w:lineRule="exact"/>
        <w:ind w:firstLineChars="200" w:firstLine="560"/>
        <w:jc w:val="left"/>
        <w:rPr>
          <w:rFonts w:ascii="宋体" w:hAnsi="宋体"/>
          <w:sz w:val="28"/>
          <w:szCs w:val="28"/>
        </w:rPr>
      </w:pPr>
      <w:r>
        <w:rPr>
          <w:rFonts w:ascii="宋体" w:hAnsi="宋体" w:hint="eastAsia"/>
          <w:sz w:val="28"/>
          <w:szCs w:val="28"/>
        </w:rPr>
        <w:t>本人承诺：</w:t>
      </w:r>
    </w:p>
    <w:p w:rsidR="00F935F8" w:rsidRDefault="00FD164F">
      <w:pPr>
        <w:adjustRightInd w:val="0"/>
        <w:snapToGrid w:val="0"/>
        <w:spacing w:line="560" w:lineRule="exact"/>
        <w:ind w:firstLineChars="200" w:firstLine="560"/>
        <w:jc w:val="left"/>
        <w:rPr>
          <w:rFonts w:ascii="宋体" w:hAnsi="宋体"/>
          <w:sz w:val="28"/>
          <w:szCs w:val="28"/>
        </w:rPr>
      </w:pPr>
      <w:r>
        <w:rPr>
          <w:rFonts w:ascii="宋体" w:hAnsi="宋体" w:hint="eastAsia"/>
          <w:sz w:val="28"/>
          <w:szCs w:val="28"/>
        </w:rPr>
        <w:t>1.所呈交的毕业论文（设计）《 基于Python爬虫的电影数据分析系统》，是在认真学习理解《安徽财经大学学位论文作假行为处理办法》和《管理科学与工程学院本科毕业论文（设计）工作管理办法</w:t>
      </w:r>
      <w:r>
        <w:rPr>
          <w:rFonts w:ascii="宋体" w:hAnsi="宋体"/>
          <w:sz w:val="28"/>
          <w:szCs w:val="28"/>
        </w:rPr>
        <w:t>》</w:t>
      </w:r>
      <w:r>
        <w:rPr>
          <w:rFonts w:ascii="宋体" w:hAnsi="宋体" w:hint="eastAsia"/>
          <w:sz w:val="28"/>
          <w:szCs w:val="28"/>
        </w:rPr>
        <w:t>后，保质保量独立完成的，没有弄虚作假，没有抄袭别人的内容；</w:t>
      </w:r>
    </w:p>
    <w:p w:rsidR="00F935F8" w:rsidRDefault="00FD164F">
      <w:pPr>
        <w:adjustRightInd w:val="0"/>
        <w:snapToGrid w:val="0"/>
        <w:spacing w:line="560" w:lineRule="exact"/>
        <w:ind w:firstLineChars="200" w:firstLine="560"/>
        <w:jc w:val="left"/>
        <w:rPr>
          <w:rFonts w:ascii="宋体" w:hAnsi="宋体"/>
          <w:sz w:val="28"/>
          <w:szCs w:val="28"/>
        </w:rPr>
      </w:pPr>
      <w:r>
        <w:rPr>
          <w:rFonts w:ascii="宋体" w:hAnsi="宋体" w:hint="eastAsia"/>
          <w:sz w:val="28"/>
          <w:szCs w:val="28"/>
        </w:rPr>
        <w:t>2.毕业论文（设计）所使用的相关资料、数据、观点等</w:t>
      </w:r>
      <w:proofErr w:type="gramStart"/>
      <w:r>
        <w:rPr>
          <w:rFonts w:ascii="宋体" w:hAnsi="宋体" w:hint="eastAsia"/>
          <w:sz w:val="28"/>
          <w:szCs w:val="28"/>
        </w:rPr>
        <w:t>均真实</w:t>
      </w:r>
      <w:proofErr w:type="gramEnd"/>
      <w:r>
        <w:rPr>
          <w:rFonts w:ascii="宋体" w:hAnsi="宋体" w:hint="eastAsia"/>
          <w:sz w:val="28"/>
          <w:szCs w:val="28"/>
        </w:rPr>
        <w:t>可靠，文中所有引用的他人观点、材料、数据、图表均已注释说明来源；</w:t>
      </w:r>
    </w:p>
    <w:p w:rsidR="00F935F8" w:rsidRDefault="00FD164F">
      <w:pPr>
        <w:adjustRightInd w:val="0"/>
        <w:snapToGrid w:val="0"/>
        <w:spacing w:line="560" w:lineRule="exact"/>
        <w:ind w:firstLineChars="200" w:firstLine="560"/>
        <w:jc w:val="left"/>
        <w:rPr>
          <w:rFonts w:ascii="宋体" w:hAnsi="宋体"/>
          <w:sz w:val="28"/>
          <w:szCs w:val="28"/>
        </w:rPr>
      </w:pPr>
      <w:r>
        <w:rPr>
          <w:rFonts w:ascii="宋体" w:hAnsi="宋体" w:hint="eastAsia"/>
          <w:sz w:val="28"/>
          <w:szCs w:val="28"/>
        </w:rPr>
        <w:t>3.毕业论文（设计）中无抄袭、剽窃或不正当引用他人学术观点、思想和学术成果，伪造、篡改数据的情况；</w:t>
      </w:r>
    </w:p>
    <w:p w:rsidR="00F935F8" w:rsidRDefault="00FD164F">
      <w:pPr>
        <w:adjustRightInd w:val="0"/>
        <w:snapToGrid w:val="0"/>
        <w:spacing w:line="560" w:lineRule="exact"/>
        <w:ind w:firstLineChars="200" w:firstLine="560"/>
        <w:jc w:val="left"/>
        <w:rPr>
          <w:rFonts w:ascii="宋体" w:hAnsi="宋体"/>
          <w:sz w:val="28"/>
          <w:szCs w:val="28"/>
        </w:rPr>
      </w:pPr>
      <w:r>
        <w:rPr>
          <w:rFonts w:ascii="宋体" w:hAnsi="宋体" w:hint="eastAsia"/>
          <w:sz w:val="28"/>
          <w:szCs w:val="28"/>
        </w:rPr>
        <w:t>4.本人已被告知并清楚：学院对毕业论文（设计）中的抄袭、剽窃、弄虚作假等违反学术规范的行为将严肃处理，并可能导致毕业论文（设计）成绩不合格，无法正常毕业、取消学士学位资格或注销并追回已发放的毕业证书、学士学位证书等严重后果；</w:t>
      </w:r>
    </w:p>
    <w:p w:rsidR="00F935F8" w:rsidRDefault="00FD164F">
      <w:pPr>
        <w:adjustRightInd w:val="0"/>
        <w:snapToGrid w:val="0"/>
        <w:spacing w:line="560" w:lineRule="exact"/>
        <w:ind w:firstLineChars="200" w:firstLine="560"/>
        <w:jc w:val="left"/>
        <w:rPr>
          <w:rFonts w:ascii="宋体" w:hAnsi="宋体"/>
          <w:sz w:val="28"/>
          <w:szCs w:val="28"/>
        </w:rPr>
      </w:pPr>
      <w:r>
        <w:rPr>
          <w:rFonts w:ascii="宋体" w:hAnsi="宋体" w:hint="eastAsia"/>
          <w:sz w:val="28"/>
          <w:szCs w:val="28"/>
        </w:rPr>
        <w:t>5.若在省教育厅、学校、学院组织的毕业论文（设计）检查中，被发现有抄袭、剽窃、弄虚作假等违反学术规范的行为，本人愿意接受学院按有关规定给予的处理，并承担相应责任。</w:t>
      </w:r>
    </w:p>
    <w:p w:rsidR="00F935F8" w:rsidRDefault="00FD164F">
      <w:pPr>
        <w:spacing w:line="520" w:lineRule="exact"/>
        <w:ind w:firstLineChars="1500" w:firstLine="4200"/>
        <w:rPr>
          <w:sz w:val="28"/>
          <w:szCs w:val="28"/>
        </w:rPr>
      </w:pPr>
      <w:r>
        <w:rPr>
          <w:rFonts w:hint="eastAsia"/>
          <w:sz w:val="28"/>
          <w:szCs w:val="28"/>
        </w:rPr>
        <w:t>学生（签名）：</w:t>
      </w:r>
    </w:p>
    <w:p w:rsidR="00F935F8" w:rsidRDefault="00FD164F">
      <w:pPr>
        <w:spacing w:line="520" w:lineRule="exact"/>
        <w:ind w:firstLineChars="2050" w:firstLine="5740"/>
        <w:rPr>
          <w:sz w:val="28"/>
          <w:szCs w:val="28"/>
        </w:rPr>
      </w:pPr>
      <w:r>
        <w:rPr>
          <w:rFonts w:hint="eastAsia"/>
          <w:sz w:val="28"/>
          <w:szCs w:val="28"/>
        </w:rPr>
        <w:t>年</w:t>
      </w:r>
      <w:r>
        <w:rPr>
          <w:rFonts w:hint="eastAsia"/>
          <w:sz w:val="28"/>
          <w:szCs w:val="28"/>
        </w:rPr>
        <w:t xml:space="preserve">   </w:t>
      </w:r>
      <w:r>
        <w:rPr>
          <w:rFonts w:hint="eastAsia"/>
          <w:sz w:val="28"/>
          <w:szCs w:val="28"/>
        </w:rPr>
        <w:t>月</w:t>
      </w:r>
      <w:r>
        <w:rPr>
          <w:rFonts w:hint="eastAsia"/>
          <w:sz w:val="28"/>
          <w:szCs w:val="28"/>
        </w:rPr>
        <w:t xml:space="preserve">   </w:t>
      </w:r>
      <w:r>
        <w:rPr>
          <w:rFonts w:hint="eastAsia"/>
          <w:sz w:val="28"/>
          <w:szCs w:val="28"/>
        </w:rPr>
        <w:t>日</w:t>
      </w:r>
    </w:p>
    <w:p w:rsidR="00F935F8" w:rsidRDefault="00F935F8">
      <w:pPr>
        <w:spacing w:line="520" w:lineRule="exact"/>
        <w:ind w:firstLineChars="1500" w:firstLine="4200"/>
        <w:jc w:val="left"/>
        <w:rPr>
          <w:sz w:val="28"/>
          <w:szCs w:val="28"/>
        </w:rPr>
      </w:pPr>
    </w:p>
    <w:p w:rsidR="00F935F8" w:rsidRDefault="00FD164F">
      <w:pPr>
        <w:spacing w:line="520" w:lineRule="exact"/>
        <w:ind w:firstLineChars="1500" w:firstLine="4200"/>
        <w:jc w:val="left"/>
        <w:rPr>
          <w:sz w:val="28"/>
          <w:szCs w:val="28"/>
        </w:rPr>
      </w:pPr>
      <w:r>
        <w:rPr>
          <w:rFonts w:hint="eastAsia"/>
          <w:sz w:val="28"/>
          <w:szCs w:val="28"/>
        </w:rPr>
        <w:t>指导老师（签名）：</w:t>
      </w:r>
    </w:p>
    <w:p w:rsidR="00F935F8" w:rsidRDefault="00FD164F">
      <w:pPr>
        <w:spacing w:line="520" w:lineRule="exact"/>
        <w:ind w:firstLineChars="2025" w:firstLine="5670"/>
        <w:jc w:val="left"/>
        <w:rPr>
          <w:sz w:val="28"/>
          <w:szCs w:val="28"/>
        </w:rPr>
      </w:pPr>
      <w:r>
        <w:rPr>
          <w:rFonts w:hint="eastAsia"/>
          <w:sz w:val="28"/>
          <w:szCs w:val="28"/>
        </w:rPr>
        <w:t>年</w:t>
      </w:r>
      <w:r>
        <w:rPr>
          <w:rFonts w:hint="eastAsia"/>
          <w:sz w:val="28"/>
          <w:szCs w:val="28"/>
        </w:rPr>
        <w:t xml:space="preserve">   </w:t>
      </w:r>
      <w:r>
        <w:rPr>
          <w:rFonts w:hint="eastAsia"/>
          <w:sz w:val="28"/>
          <w:szCs w:val="28"/>
        </w:rPr>
        <w:t>月</w:t>
      </w:r>
      <w:r>
        <w:rPr>
          <w:rFonts w:hint="eastAsia"/>
          <w:sz w:val="28"/>
          <w:szCs w:val="28"/>
        </w:rPr>
        <w:t xml:space="preserve">   </w:t>
      </w:r>
      <w:r>
        <w:rPr>
          <w:rFonts w:hint="eastAsia"/>
          <w:sz w:val="28"/>
          <w:szCs w:val="28"/>
        </w:rPr>
        <w:t>日</w:t>
      </w:r>
    </w:p>
    <w:p w:rsidR="00F935F8" w:rsidRDefault="00F935F8">
      <w:pPr>
        <w:spacing w:line="360" w:lineRule="auto"/>
        <w:jc w:val="center"/>
        <w:rPr>
          <w:b/>
          <w:sz w:val="44"/>
          <w:szCs w:val="44"/>
        </w:rPr>
        <w:sectPr w:rsidR="00F935F8">
          <w:headerReference w:type="first" r:id="rId11"/>
          <w:pgSz w:w="11906" w:h="16838"/>
          <w:pgMar w:top="1418" w:right="1588" w:bottom="1418" w:left="1588" w:header="851" w:footer="851" w:gutter="284"/>
          <w:cols w:space="425"/>
          <w:titlePg/>
          <w:docGrid w:type="lines" w:linePitch="312"/>
        </w:sectPr>
      </w:pPr>
    </w:p>
    <w:p w:rsidR="00F935F8" w:rsidRDefault="00FD164F">
      <w:pPr>
        <w:pStyle w:val="1"/>
      </w:pPr>
      <w:bookmarkStart w:id="0" w:name="_Toc101432926"/>
      <w:bookmarkStart w:id="1" w:name="_Toc515204368"/>
      <w:bookmarkStart w:id="2" w:name="_Toc103802943"/>
      <w:bookmarkStart w:id="3" w:name="_Toc103260244"/>
      <w:bookmarkStart w:id="4" w:name="_Toc105951541"/>
      <w:r>
        <w:rPr>
          <w:rFonts w:hint="eastAsia"/>
        </w:rPr>
        <w:lastRenderedPageBreak/>
        <w:t>摘</w:t>
      </w:r>
      <w:r>
        <w:rPr>
          <w:rFonts w:hint="eastAsia"/>
        </w:rPr>
        <w:t xml:space="preserve">  </w:t>
      </w:r>
      <w:r>
        <w:rPr>
          <w:rFonts w:hint="eastAsia"/>
        </w:rPr>
        <w:t>要</w:t>
      </w:r>
      <w:bookmarkEnd w:id="0"/>
      <w:bookmarkEnd w:id="1"/>
      <w:bookmarkEnd w:id="2"/>
      <w:bookmarkEnd w:id="3"/>
      <w:bookmarkEnd w:id="4"/>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国内电影市场增长迅速，中国已成为世界第二大电影市场，并在不断缩小与北美市场的差距，电影产业在整个文化产业中的比重愈加突出。</w:t>
      </w:r>
      <w:r>
        <w:rPr>
          <w:rFonts w:ascii="宋体" w:hAnsi="宋体" w:cs="宋体" w:hint="eastAsia"/>
          <w:sz w:val="24"/>
          <w:szCs w:val="24"/>
        </w:rPr>
        <w:t>虽然很多的电影网站都具备了电影数据方面的分析功能以及信息显示功能等，但是对于现存的电影网站来说对于电影数据的分析过于简略，这就需要一款能够深入分析电影数据且有交互性的电影数据分析系统。</w:t>
      </w:r>
    </w:p>
    <w:p w:rsidR="00F935F8" w:rsidRDefault="00FD164F">
      <w:pPr>
        <w:spacing w:line="360" w:lineRule="auto"/>
        <w:ind w:firstLineChars="200" w:firstLine="480"/>
        <w:jc w:val="left"/>
        <w:rPr>
          <w:rFonts w:asciiTheme="minorEastAsia" w:eastAsiaTheme="minorEastAsia" w:hAnsiTheme="minorEastAsia"/>
          <w:sz w:val="24"/>
        </w:rPr>
      </w:pPr>
      <w:r>
        <w:rPr>
          <w:rFonts w:asciiTheme="minorEastAsia" w:eastAsiaTheme="minorEastAsia" w:hAnsiTheme="minorEastAsia" w:hint="eastAsia"/>
          <w:sz w:val="24"/>
        </w:rPr>
        <w:t>本文针对于观影者和决策者的需求设计与实现了简易操作的电影数据分析系统，因为电影相关的数据都是数字形式表示的，所以分析结果的直观展示很重要，因此本系统采用了</w:t>
      </w:r>
      <w:del w:id="5" w:author="dell" w:date="2022-04-26T20:15:00Z">
        <w:r>
          <w:rPr>
            <w:rFonts w:asciiTheme="minorEastAsia" w:eastAsiaTheme="minorEastAsia" w:hAnsiTheme="minorEastAsia" w:hint="eastAsia"/>
            <w:sz w:val="24"/>
          </w:rPr>
          <w:delText>什么</w:delText>
        </w:r>
      </w:del>
      <w:ins w:id="6" w:author="dell" w:date="2022-04-26T20:15:00Z">
        <w:r>
          <w:rPr>
            <w:rFonts w:asciiTheme="minorEastAsia" w:eastAsiaTheme="minorEastAsia" w:hAnsiTheme="minorEastAsia" w:hint="eastAsia"/>
            <w:sz w:val="24"/>
          </w:rPr>
          <w:t>Pycharm</w:t>
        </w:r>
      </w:ins>
      <w:r>
        <w:rPr>
          <w:rFonts w:asciiTheme="minorEastAsia" w:eastAsiaTheme="minorEastAsia" w:hAnsiTheme="minorEastAsia" w:hint="eastAsia"/>
          <w:sz w:val="24"/>
        </w:rPr>
        <w:t>软件，基于Python的totnado</w:t>
      </w:r>
      <w:del w:id="7" w:author="周万怀" w:date="2022-04-24T08:25:00Z">
        <w:r>
          <w:rPr>
            <w:rFonts w:asciiTheme="minorEastAsia" w:eastAsiaTheme="minorEastAsia" w:hAnsiTheme="minorEastAsia" w:hint="eastAsia"/>
            <w:sz w:val="24"/>
          </w:rPr>
          <w:delText>，</w:delText>
        </w:r>
      </w:del>
      <w:ins w:id="8" w:author="周万怀" w:date="2022-04-24T08:25:00Z">
        <w:r>
          <w:rPr>
            <w:rFonts w:asciiTheme="minorEastAsia" w:eastAsiaTheme="minorEastAsia" w:hAnsiTheme="minorEastAsia" w:hint="eastAsia"/>
            <w:sz w:val="24"/>
          </w:rPr>
          <w:t>,</w:t>
        </w:r>
        <w:r>
          <w:rPr>
            <w:rFonts w:asciiTheme="minorEastAsia" w:eastAsiaTheme="minorEastAsia" w:hAnsiTheme="minorEastAsia"/>
            <w:sz w:val="24"/>
          </w:rPr>
          <w:t xml:space="preserve"> </w:t>
        </w:r>
      </w:ins>
      <w:r>
        <w:rPr>
          <w:rFonts w:asciiTheme="minorEastAsia" w:eastAsiaTheme="minorEastAsia" w:hAnsiTheme="minorEastAsia" w:hint="eastAsia"/>
          <w:sz w:val="24"/>
        </w:rPr>
        <w:t>stockstas</w:t>
      </w:r>
      <w:del w:id="9" w:author="周万怀" w:date="2022-04-24T08:25:00Z">
        <w:r>
          <w:rPr>
            <w:rFonts w:asciiTheme="minorEastAsia" w:eastAsiaTheme="minorEastAsia" w:hAnsiTheme="minorEastAsia" w:hint="eastAsia"/>
            <w:sz w:val="24"/>
          </w:rPr>
          <w:delText>，</w:delText>
        </w:r>
      </w:del>
      <w:ins w:id="10" w:author="周万怀" w:date="2022-04-24T08:25:00Z">
        <w:r>
          <w:rPr>
            <w:rFonts w:asciiTheme="minorEastAsia" w:eastAsiaTheme="minorEastAsia" w:hAnsiTheme="minorEastAsia" w:hint="eastAsia"/>
            <w:sz w:val="24"/>
          </w:rPr>
          <w:t>,</w:t>
        </w:r>
        <w:r>
          <w:rPr>
            <w:rFonts w:asciiTheme="minorEastAsia" w:eastAsiaTheme="minorEastAsia" w:hAnsiTheme="minorEastAsia"/>
            <w:sz w:val="24"/>
          </w:rPr>
          <w:t xml:space="preserve"> </w:t>
        </w:r>
      </w:ins>
      <w:r>
        <w:rPr>
          <w:rFonts w:asciiTheme="minorEastAsia" w:eastAsiaTheme="minorEastAsia" w:hAnsiTheme="minorEastAsia" w:hint="eastAsia"/>
          <w:sz w:val="24"/>
        </w:rPr>
        <w:t>ta-lib</w:t>
      </w:r>
      <w:del w:id="11" w:author="周万怀" w:date="2022-04-24T08:25:00Z">
        <w:r>
          <w:rPr>
            <w:rFonts w:asciiTheme="minorEastAsia" w:eastAsiaTheme="minorEastAsia" w:hAnsiTheme="minorEastAsia" w:hint="eastAsia"/>
            <w:sz w:val="24"/>
          </w:rPr>
          <w:delText>，</w:delText>
        </w:r>
      </w:del>
      <w:ins w:id="12" w:author="周万怀" w:date="2022-04-24T08:25:00Z">
        <w:r>
          <w:rPr>
            <w:rFonts w:asciiTheme="minorEastAsia" w:eastAsiaTheme="minorEastAsia" w:hAnsiTheme="minorEastAsia" w:hint="eastAsia"/>
            <w:sz w:val="24"/>
          </w:rPr>
          <w:t>,</w:t>
        </w:r>
        <w:r>
          <w:rPr>
            <w:rFonts w:asciiTheme="minorEastAsia" w:eastAsiaTheme="minorEastAsia" w:hAnsiTheme="minorEastAsia"/>
            <w:sz w:val="24"/>
          </w:rPr>
          <w:t xml:space="preserve"> </w:t>
        </w:r>
      </w:ins>
      <w:r>
        <w:rPr>
          <w:rFonts w:asciiTheme="minorEastAsia" w:eastAsiaTheme="minorEastAsia" w:hAnsiTheme="minorEastAsia" w:hint="eastAsia"/>
          <w:sz w:val="24"/>
        </w:rPr>
        <w:t>bokeh</w:t>
      </w:r>
      <w:del w:id="13" w:author="周万怀" w:date="2022-04-24T08:25:00Z">
        <w:r>
          <w:rPr>
            <w:rFonts w:asciiTheme="minorEastAsia" w:eastAsiaTheme="minorEastAsia" w:hAnsiTheme="minorEastAsia" w:hint="eastAsia"/>
            <w:sz w:val="24"/>
          </w:rPr>
          <w:delText>，</w:delText>
        </w:r>
      </w:del>
      <w:ins w:id="14" w:author="周万怀" w:date="2022-04-24T08:25:00Z">
        <w:r>
          <w:rPr>
            <w:rFonts w:asciiTheme="minorEastAsia" w:eastAsiaTheme="minorEastAsia" w:hAnsiTheme="minorEastAsia" w:hint="eastAsia"/>
            <w:sz w:val="24"/>
          </w:rPr>
          <w:t>,</w:t>
        </w:r>
        <w:r>
          <w:rPr>
            <w:rFonts w:asciiTheme="minorEastAsia" w:eastAsiaTheme="minorEastAsia" w:hAnsiTheme="minorEastAsia"/>
            <w:sz w:val="24"/>
          </w:rPr>
          <w:t xml:space="preserve"> </w:t>
        </w:r>
      </w:ins>
      <w:r>
        <w:rPr>
          <w:rFonts w:asciiTheme="minorEastAsia" w:eastAsiaTheme="minorEastAsia" w:hAnsiTheme="minorEastAsia" w:hint="eastAsia"/>
          <w:sz w:val="24"/>
        </w:rPr>
        <w:t>pandas</w:t>
      </w:r>
      <w:del w:id="15" w:author="周万怀" w:date="2022-04-24T08:25:00Z">
        <w:r>
          <w:rPr>
            <w:rFonts w:asciiTheme="minorEastAsia" w:eastAsiaTheme="minorEastAsia" w:hAnsiTheme="minorEastAsia" w:hint="eastAsia"/>
            <w:sz w:val="24"/>
          </w:rPr>
          <w:delText>,</w:delText>
        </w:r>
      </w:del>
      <w:ins w:id="16" w:author="周万怀" w:date="2022-04-24T08:25:00Z">
        <w:r>
          <w:rPr>
            <w:rFonts w:asciiTheme="minorEastAsia" w:eastAsiaTheme="minorEastAsia" w:hAnsiTheme="minorEastAsia"/>
            <w:sz w:val="24"/>
          </w:rPr>
          <w:t xml:space="preserve">, </w:t>
        </w:r>
      </w:ins>
      <w:r>
        <w:rPr>
          <w:rFonts w:asciiTheme="minorEastAsia" w:eastAsiaTheme="minorEastAsia" w:hAnsiTheme="minorEastAsia" w:hint="eastAsia"/>
          <w:sz w:val="24"/>
        </w:rPr>
        <w:t>tushare</w:t>
      </w:r>
      <w:del w:id="17" w:author="周万怀" w:date="2022-04-24T08:25:00Z">
        <w:r>
          <w:rPr>
            <w:rFonts w:asciiTheme="minorEastAsia" w:eastAsiaTheme="minorEastAsia" w:hAnsiTheme="minorEastAsia" w:hint="eastAsia"/>
            <w:sz w:val="24"/>
          </w:rPr>
          <w:delText>,</w:delText>
        </w:r>
      </w:del>
      <w:r>
        <w:rPr>
          <w:rFonts w:asciiTheme="minorEastAsia" w:eastAsiaTheme="minorEastAsia" w:hAnsiTheme="minorEastAsia" w:hint="eastAsia"/>
          <w:sz w:val="24"/>
        </w:rPr>
        <w:t>等框架开发了电影数据分析系统。本文还对</w:t>
      </w:r>
      <w:del w:id="18" w:author="dell" w:date="2022-04-26T20:15:00Z">
        <w:r>
          <w:rPr>
            <w:rFonts w:asciiTheme="minorEastAsia" w:eastAsiaTheme="minorEastAsia" w:hAnsiTheme="minorEastAsia" w:hint="eastAsia"/>
            <w:sz w:val="24"/>
          </w:rPr>
          <w:delText>股票</w:delText>
        </w:r>
      </w:del>
      <w:ins w:id="19" w:author="dell" w:date="2022-04-26T20:15:00Z">
        <w:r>
          <w:rPr>
            <w:rFonts w:asciiTheme="minorEastAsia" w:eastAsiaTheme="minorEastAsia" w:hAnsiTheme="minorEastAsia" w:hint="eastAsia"/>
            <w:sz w:val="24"/>
          </w:rPr>
          <w:t>电影</w:t>
        </w:r>
      </w:ins>
      <w:r>
        <w:rPr>
          <w:rFonts w:asciiTheme="minorEastAsia" w:eastAsiaTheme="minorEastAsia" w:hAnsiTheme="minorEastAsia" w:hint="eastAsia"/>
          <w:sz w:val="24"/>
        </w:rPr>
        <w:t>的相关知识进行了简单的介绍，同时也对电影数据分析系统的总体设计与实现、关键技术实现进行了详细的阐述,最终设计与实现了电影数据分析系统。</w:t>
      </w:r>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通过电影数据分析系统可以有效解决消费者的观影需求，并可以为投资决策者提供数据分析，辅助决策依据。消费者</w:t>
      </w:r>
      <w:r>
        <w:rPr>
          <w:rFonts w:asciiTheme="minorEastAsia" w:eastAsiaTheme="minorEastAsia" w:hAnsiTheme="minorEastAsia"/>
          <w:sz w:val="24"/>
        </w:rPr>
        <w:t>通过这个系统就可以了解他想了解的信息，比如他最喜欢的导演或者演员的发展情况</w:t>
      </w:r>
      <w:r>
        <w:rPr>
          <w:rFonts w:asciiTheme="minorEastAsia" w:eastAsiaTheme="minorEastAsia" w:hAnsiTheme="minorEastAsia" w:hint="eastAsia"/>
          <w:sz w:val="24"/>
        </w:rPr>
        <w:t>，还可以更明确地</w:t>
      </w:r>
      <w:r>
        <w:rPr>
          <w:rFonts w:asciiTheme="minorEastAsia" w:eastAsiaTheme="minorEastAsia" w:hAnsiTheme="minorEastAsia"/>
          <w:sz w:val="24"/>
        </w:rPr>
        <w:t>找到他最想看的电影；决策者则可以根据电影票房等数据走势预测结果，辅助决策。</w:t>
      </w:r>
    </w:p>
    <w:p w:rsidR="00F935F8" w:rsidRDefault="00FD164F">
      <w:pPr>
        <w:tabs>
          <w:tab w:val="left" w:pos="360"/>
          <w:tab w:val="left" w:pos="8505"/>
        </w:tabs>
        <w:spacing w:line="360" w:lineRule="auto"/>
        <w:ind w:firstLineChars="200" w:firstLine="482"/>
        <w:rPr>
          <w:kern w:val="0"/>
          <w:sz w:val="24"/>
        </w:rPr>
      </w:pPr>
      <w:r>
        <w:rPr>
          <w:rFonts w:ascii="宋体" w:hAnsi="宋体" w:hint="eastAsia"/>
          <w:b/>
          <w:sz w:val="24"/>
          <w:szCs w:val="24"/>
        </w:rPr>
        <w:t>关键词：</w:t>
      </w:r>
      <w:r>
        <w:rPr>
          <w:rFonts w:ascii="宋体" w:hAnsi="宋体" w:hint="eastAsia"/>
          <w:sz w:val="24"/>
          <w:szCs w:val="24"/>
        </w:rPr>
        <w:t>电影</w:t>
      </w:r>
      <w:del w:id="20" w:author="周万怀" w:date="2022-04-24T08:25:00Z">
        <w:r>
          <w:rPr>
            <w:rFonts w:ascii="宋体" w:hAnsi="宋体" w:hint="eastAsia"/>
            <w:sz w:val="24"/>
            <w:szCs w:val="24"/>
          </w:rPr>
          <w:delText>，</w:delText>
        </w:r>
      </w:del>
      <w:ins w:id="21" w:author="周万怀" w:date="2022-04-24T08:25:00Z">
        <w:r>
          <w:rPr>
            <w:rFonts w:ascii="宋体" w:hAnsi="宋体" w:hint="eastAsia"/>
            <w:sz w:val="24"/>
            <w:szCs w:val="24"/>
          </w:rPr>
          <w:t>；</w:t>
        </w:r>
      </w:ins>
      <w:r>
        <w:rPr>
          <w:rFonts w:ascii="宋体" w:hAnsi="宋体" w:hint="eastAsia"/>
          <w:sz w:val="24"/>
          <w:szCs w:val="24"/>
        </w:rPr>
        <w:t>python爬虫</w:t>
      </w:r>
      <w:del w:id="22" w:author="周万怀" w:date="2022-04-24T08:25:00Z">
        <w:r>
          <w:rPr>
            <w:rFonts w:ascii="宋体" w:hAnsi="宋体" w:hint="eastAsia"/>
            <w:sz w:val="24"/>
            <w:szCs w:val="24"/>
          </w:rPr>
          <w:delText>,</w:delText>
        </w:r>
      </w:del>
      <w:ins w:id="23" w:author="周万怀" w:date="2022-04-24T08:25:00Z">
        <w:r>
          <w:rPr>
            <w:rFonts w:ascii="宋体" w:hAnsi="宋体" w:hint="eastAsia"/>
            <w:sz w:val="24"/>
            <w:szCs w:val="24"/>
          </w:rPr>
          <w:t>；</w:t>
        </w:r>
      </w:ins>
      <w:r>
        <w:rPr>
          <w:rFonts w:ascii="宋体" w:hAnsi="宋体" w:hint="eastAsia"/>
          <w:sz w:val="24"/>
          <w:szCs w:val="24"/>
        </w:rPr>
        <w:t>数据分析</w:t>
      </w:r>
    </w:p>
    <w:p w:rsidR="00F935F8" w:rsidRDefault="00FD164F">
      <w:pPr>
        <w:tabs>
          <w:tab w:val="left" w:pos="360"/>
          <w:tab w:val="left" w:pos="8505"/>
        </w:tabs>
        <w:spacing w:line="360" w:lineRule="auto"/>
        <w:ind w:rightChars="290" w:right="609" w:firstLineChars="171" w:firstLine="549"/>
        <w:jc w:val="center"/>
        <w:rPr>
          <w:b/>
          <w:sz w:val="32"/>
          <w:szCs w:val="32"/>
        </w:rPr>
      </w:pPr>
      <w:r>
        <w:rPr>
          <w:b/>
          <w:sz w:val="32"/>
          <w:szCs w:val="32"/>
        </w:rPr>
        <w:br w:type="page"/>
      </w:r>
    </w:p>
    <w:p w:rsidR="00F935F8" w:rsidRDefault="00FD164F">
      <w:pPr>
        <w:pStyle w:val="1"/>
      </w:pPr>
      <w:bookmarkStart w:id="24" w:name="_Toc101432927"/>
      <w:bookmarkStart w:id="25" w:name="_Toc103260245"/>
      <w:bookmarkStart w:id="26" w:name="_Toc515204369"/>
      <w:bookmarkStart w:id="27" w:name="_Toc103802944"/>
      <w:bookmarkStart w:id="28" w:name="_Toc105951542"/>
      <w:r>
        <w:lastRenderedPageBreak/>
        <w:t>Abstract</w:t>
      </w:r>
      <w:bookmarkEnd w:id="24"/>
      <w:bookmarkEnd w:id="25"/>
      <w:bookmarkEnd w:id="26"/>
      <w:bookmarkEnd w:id="27"/>
      <w:bookmarkEnd w:id="28"/>
    </w:p>
    <w:p w:rsidR="00F935F8" w:rsidRDefault="00FD164F">
      <w:pPr>
        <w:spacing w:line="360" w:lineRule="auto"/>
        <w:ind w:firstLineChars="200" w:firstLine="480"/>
        <w:rPr>
          <w:ins w:id="29" w:author="dell" w:date="2022-04-26T20:16:00Z"/>
          <w:sz w:val="24"/>
        </w:rPr>
        <w:pPrChange w:id="30" w:author="dell" w:date="2022-04-26T20:16:00Z">
          <w:pPr/>
        </w:pPrChange>
      </w:pPr>
      <w:ins w:id="31" w:author="dell" w:date="2022-04-26T20:16:00Z">
        <w:r>
          <w:rPr>
            <w:sz w:val="24"/>
          </w:rPr>
          <w:t>The domestic film market is growing rapidly, China has become the world's second largest film market, and is constantly narrowing the gap with the North American market, and the proportion of the film industry in the entire cultural industry has become more prominent. Although many movie websites have the analysis function of movie data and the function of information display, the analysis of movie data is too brief for existing movie websites, which requires an interactive movie data analysis system that can deeply analyze movie data.</w:t>
        </w:r>
      </w:ins>
    </w:p>
    <w:p w:rsidR="00F935F8" w:rsidRDefault="00FD164F">
      <w:pPr>
        <w:spacing w:line="360" w:lineRule="auto"/>
        <w:ind w:firstLineChars="200" w:firstLine="480"/>
        <w:rPr>
          <w:ins w:id="32" w:author="dell" w:date="2022-04-26T20:17:00Z"/>
          <w:sz w:val="24"/>
        </w:rPr>
        <w:pPrChange w:id="33" w:author="dell" w:date="2022-04-26T20:17:00Z">
          <w:pPr/>
        </w:pPrChange>
      </w:pPr>
      <w:ins w:id="34" w:author="dell" w:date="2022-04-26T20:17:00Z">
        <w:r>
          <w:rPr>
            <w:sz w:val="24"/>
          </w:rPr>
          <w:t>This paper designs and implements a film data analysis system for the needs of moviegoers and decision makers, because the film-related data is represented in digital form, so the visual display of the analysis results is very important, so the system adopts Pycharm software, based on Python's totnado, stockstas, ta-lib, bokeh, pandas, tushare and other frameworks to develop a film data analysis system. This paper also briefly introduces the relevant knowledge of film, and also elaborates on the overall design and implementation of film data analysis system and the implementation of key technologies, and finally designs and implements the film data analysis system.</w:t>
        </w:r>
      </w:ins>
    </w:p>
    <w:p w:rsidR="00F935F8" w:rsidRDefault="00FD164F">
      <w:pPr>
        <w:spacing w:line="360" w:lineRule="auto"/>
        <w:ind w:firstLineChars="200" w:firstLine="480"/>
        <w:rPr>
          <w:ins w:id="35" w:author="dell" w:date="2022-04-26T20:18:00Z"/>
          <w:sz w:val="24"/>
        </w:rPr>
        <w:pPrChange w:id="36" w:author="dell" w:date="2022-04-26T20:18:00Z">
          <w:pPr/>
        </w:pPrChange>
      </w:pPr>
      <w:ins w:id="37" w:author="dell" w:date="2022-04-26T20:18:00Z">
        <w:r>
          <w:rPr>
            <w:sz w:val="24"/>
          </w:rPr>
          <w:t>Through the film data analysis system, it can effectively solve the consumer's viewing needs, and can provide data analysis for investment decision-makers and assist decision-making basis. Through this system, consumers can understand the information he wants to know, such as the development of his favorite director or actor, and can more clearly find the movie he wants to see; decision-makers can predict the results based on the trend of movie box office and other data to assist in decision-making.</w:t>
        </w:r>
      </w:ins>
    </w:p>
    <w:p w:rsidR="00F935F8" w:rsidRDefault="00FD164F">
      <w:pPr>
        <w:autoSpaceDE w:val="0"/>
        <w:autoSpaceDN w:val="0"/>
        <w:adjustRightInd w:val="0"/>
        <w:spacing w:line="360" w:lineRule="auto"/>
        <w:ind w:firstLineChars="200" w:firstLine="480"/>
        <w:rPr>
          <w:del w:id="38" w:author="dell" w:date="2022-04-26T20:18:00Z"/>
          <w:sz w:val="24"/>
        </w:rPr>
      </w:pPr>
      <w:del w:id="39" w:author="dell" w:date="2022-04-26T20:18:00Z">
        <w:r>
          <w:rPr>
            <w:sz w:val="24"/>
          </w:rPr>
          <w:delText>Seed cotton contains a large number of natural impurities such as boll shells, stems, and leaf scraps. The impurity content of seed cotton not only directly affects the subsequent cleaning efficiency and the damage degree of cotton fiber, but also serves as an important basis for the pricing of seed cotton during pricing. It concerns the interests of both sides of the seed cotton trade. The traditional seed cotton impurity detection method is difficult to meet the actual requirements of rapid detection and convenient carrying because of the large volume of the detection device and the long preparation time for the test. In view of this, this paper proposes a method for rapid detection of seed cotton impurities based on Android. Compared with traditional detection methods, this method greatly improves real-time performance, versatility and portability. It is accomplished by combining image processing technology with Android system. The design of seed cotton detection software based on Android.</w:delText>
        </w:r>
        <w:r>
          <w:rPr>
            <w:rFonts w:hint="eastAsia"/>
            <w:color w:val="FF0000"/>
            <w:spacing w:val="-4"/>
            <w:sz w:val="24"/>
          </w:rPr>
          <w:delText xml:space="preserve"> </w:delText>
        </w:r>
        <w:r>
          <w:rPr>
            <w:rFonts w:hint="eastAsia"/>
            <w:color w:val="FF0000"/>
            <w:spacing w:val="-4"/>
            <w:sz w:val="24"/>
          </w:rPr>
          <w:delText>（中文：宋体，小四号，</w:delText>
        </w:r>
        <w:r>
          <w:rPr>
            <w:rFonts w:hint="eastAsia"/>
            <w:color w:val="FF0000"/>
            <w:spacing w:val="-4"/>
            <w:sz w:val="24"/>
          </w:rPr>
          <w:delText>1</w:delText>
        </w:r>
        <w:r>
          <w:rPr>
            <w:color w:val="FF0000"/>
            <w:spacing w:val="-4"/>
            <w:sz w:val="24"/>
          </w:rPr>
          <w:delText>.5</w:delText>
        </w:r>
        <w:r>
          <w:rPr>
            <w:rFonts w:hint="eastAsia"/>
            <w:color w:val="FF0000"/>
            <w:spacing w:val="-4"/>
            <w:sz w:val="24"/>
          </w:rPr>
          <w:delText>倍行间距；英文：</w:delText>
        </w:r>
        <w:r>
          <w:rPr>
            <w:rFonts w:hint="eastAsia"/>
            <w:color w:val="FF0000"/>
            <w:spacing w:val="-4"/>
            <w:sz w:val="24"/>
          </w:rPr>
          <w:delText>Time</w:delText>
        </w:r>
        <w:r>
          <w:rPr>
            <w:color w:val="FF0000"/>
            <w:spacing w:val="-4"/>
            <w:sz w:val="24"/>
          </w:rPr>
          <w:delText xml:space="preserve">s new roman, </w:delText>
        </w:r>
        <w:r>
          <w:rPr>
            <w:rFonts w:hint="eastAsia"/>
            <w:color w:val="FF0000"/>
            <w:spacing w:val="-4"/>
            <w:sz w:val="24"/>
          </w:rPr>
          <w:delText>小四号，</w:delText>
        </w:r>
        <w:r>
          <w:rPr>
            <w:rFonts w:hint="eastAsia"/>
            <w:color w:val="FF0000"/>
            <w:spacing w:val="-4"/>
            <w:sz w:val="24"/>
          </w:rPr>
          <w:delText>1</w:delText>
        </w:r>
        <w:r>
          <w:rPr>
            <w:color w:val="FF0000"/>
            <w:spacing w:val="-4"/>
            <w:sz w:val="24"/>
          </w:rPr>
          <w:delText>.5</w:delText>
        </w:r>
        <w:r>
          <w:rPr>
            <w:rFonts w:hint="eastAsia"/>
            <w:color w:val="FF0000"/>
            <w:spacing w:val="-4"/>
            <w:sz w:val="24"/>
          </w:rPr>
          <w:delText>倍行间距）</w:delText>
        </w:r>
      </w:del>
    </w:p>
    <w:p w:rsidR="00F935F8" w:rsidRDefault="00FD164F">
      <w:pPr>
        <w:autoSpaceDE w:val="0"/>
        <w:autoSpaceDN w:val="0"/>
        <w:adjustRightInd w:val="0"/>
        <w:spacing w:line="360" w:lineRule="auto"/>
        <w:ind w:firstLineChars="200" w:firstLine="482"/>
        <w:rPr>
          <w:del w:id="40" w:author="dell" w:date="2022-04-26T20:19:00Z"/>
          <w:color w:val="FF0000"/>
          <w:sz w:val="24"/>
        </w:rPr>
      </w:pPr>
      <w:r>
        <w:rPr>
          <w:b/>
          <w:sz w:val="24"/>
        </w:rPr>
        <w:t>Keywords</w:t>
      </w:r>
      <w:r>
        <w:rPr>
          <w:b/>
          <w:sz w:val="24"/>
        </w:rPr>
        <w:t>：</w:t>
      </w:r>
      <w:ins w:id="41" w:author="dell" w:date="2022-04-26T20:18:00Z">
        <w:r>
          <w:rPr>
            <w:sz w:val="24"/>
          </w:rPr>
          <w:t>Movies; Python crawlers; data analytics</w:t>
        </w:r>
      </w:ins>
      <w:del w:id="42" w:author="dell" w:date="2022-04-26T20:18:00Z">
        <w:r>
          <w:rPr>
            <w:sz w:val="24"/>
          </w:rPr>
          <w:delText>Seed cotton; Impurity detection; Android; Image processing; OpenCV</w:delText>
        </w:r>
      </w:del>
      <w:r>
        <w:rPr>
          <w:rFonts w:hint="eastAsia"/>
          <w:kern w:val="0"/>
          <w:sz w:val="24"/>
        </w:rPr>
        <w:t xml:space="preserve"> </w:t>
      </w:r>
    </w:p>
    <w:p w:rsidR="00F935F8" w:rsidRDefault="00FD164F">
      <w:pPr>
        <w:autoSpaceDE w:val="0"/>
        <w:autoSpaceDN w:val="0"/>
        <w:adjustRightInd w:val="0"/>
        <w:spacing w:line="360" w:lineRule="auto"/>
        <w:ind w:firstLineChars="200" w:firstLine="643"/>
        <w:rPr>
          <w:rFonts w:ascii="黑体" w:eastAsia="黑体"/>
          <w:b/>
          <w:sz w:val="32"/>
          <w:szCs w:val="32"/>
        </w:rPr>
        <w:pPrChange w:id="43" w:author="dell" w:date="2022-04-26T20:19:00Z">
          <w:pPr>
            <w:spacing w:beforeLines="50" w:before="156" w:afterLines="50" w:after="156"/>
            <w:jc w:val="center"/>
          </w:pPr>
        </w:pPrChange>
      </w:pPr>
      <w:del w:id="44" w:author="dell" w:date="2022-04-26T20:19:00Z">
        <w:r>
          <w:rPr>
            <w:rFonts w:ascii="黑体" w:eastAsia="黑体"/>
            <w:b/>
            <w:sz w:val="32"/>
            <w:szCs w:val="32"/>
          </w:rPr>
          <w:br w:type="page"/>
        </w:r>
      </w:del>
    </w:p>
    <w:p w:rsidR="00F935F8" w:rsidRDefault="00F935F8">
      <w:pPr>
        <w:spacing w:beforeLines="50" w:before="156" w:afterLines="50" w:after="156"/>
        <w:jc w:val="center"/>
        <w:rPr>
          <w:rFonts w:ascii="黑体" w:eastAsia="黑体"/>
          <w:b/>
          <w:sz w:val="32"/>
          <w:szCs w:val="32"/>
        </w:rPr>
        <w:sectPr w:rsidR="00F935F8">
          <w:headerReference w:type="default" r:id="rId12"/>
          <w:footerReference w:type="default" r:id="rId13"/>
          <w:pgSz w:w="11906" w:h="16838"/>
          <w:pgMar w:top="1418" w:right="1588" w:bottom="1418" w:left="1588" w:header="851" w:footer="851" w:gutter="284"/>
          <w:pgNumType w:fmt="upperRoman" w:start="1"/>
          <w:cols w:space="425"/>
          <w:docGrid w:type="lines" w:linePitch="312"/>
        </w:sectPr>
      </w:pPr>
    </w:p>
    <w:p w:rsidR="0043488C" w:rsidRDefault="00FD164F">
      <w:pPr>
        <w:pStyle w:val="1"/>
        <w:rPr>
          <w:noProof/>
        </w:rPr>
      </w:pPr>
      <w:bookmarkStart w:id="45" w:name="_Toc103260246"/>
      <w:bookmarkStart w:id="46" w:name="_Toc103802945"/>
      <w:bookmarkStart w:id="47" w:name="_Toc101432928"/>
      <w:bookmarkStart w:id="48" w:name="_Toc515204370"/>
      <w:bookmarkStart w:id="49" w:name="_Toc105951543"/>
      <w:r>
        <w:rPr>
          <w:rFonts w:hint="eastAsia"/>
        </w:rPr>
        <w:lastRenderedPageBreak/>
        <w:t>目</w:t>
      </w:r>
      <w:r>
        <w:rPr>
          <w:rFonts w:hint="eastAsia"/>
        </w:rPr>
        <w:t xml:space="preserve">  </w:t>
      </w:r>
      <w:r>
        <w:rPr>
          <w:rFonts w:hint="eastAsia"/>
        </w:rPr>
        <w:t>录</w:t>
      </w:r>
      <w:bookmarkStart w:id="50" w:name="_Toc165868469"/>
      <w:bookmarkStart w:id="51" w:name="_Toc166815631"/>
      <w:bookmarkEnd w:id="45"/>
      <w:bookmarkEnd w:id="46"/>
      <w:bookmarkEnd w:id="47"/>
      <w:bookmarkEnd w:id="48"/>
      <w:bookmarkEnd w:id="49"/>
      <w:r>
        <w:fldChar w:fldCharType="begin"/>
      </w:r>
      <w:r>
        <w:instrText xml:space="preserve"> TOC \o "1-3" \h \z \u </w:instrText>
      </w:r>
      <w:r>
        <w:fldChar w:fldCharType="separate"/>
      </w:r>
    </w:p>
    <w:p w:rsidR="0043488C" w:rsidRDefault="0043488C">
      <w:pPr>
        <w:pStyle w:val="10"/>
        <w:rPr>
          <w:rFonts w:asciiTheme="minorHAnsi" w:eastAsiaTheme="minorEastAsia" w:hAnsiTheme="minorHAnsi" w:cstheme="minorBidi"/>
          <w:b w:val="0"/>
          <w:noProof/>
          <w:sz w:val="21"/>
          <w:szCs w:val="22"/>
          <w:lang w:bidi="ar-SA"/>
        </w:rPr>
      </w:pPr>
      <w:hyperlink w:anchor="_Toc105951544" w:history="1">
        <w:r w:rsidRPr="003028A9">
          <w:rPr>
            <w:rStyle w:val="ae"/>
            <w:noProof/>
          </w:rPr>
          <w:t>1</w:t>
        </w:r>
        <w:r w:rsidRPr="003028A9">
          <w:rPr>
            <w:rStyle w:val="ae"/>
            <w:rFonts w:hint="eastAsia"/>
            <w:noProof/>
          </w:rPr>
          <w:t>绪论</w:t>
        </w:r>
        <w:r>
          <w:rPr>
            <w:noProof/>
            <w:webHidden/>
          </w:rPr>
          <w:tab/>
        </w:r>
        <w:r>
          <w:rPr>
            <w:noProof/>
            <w:webHidden/>
          </w:rPr>
          <w:fldChar w:fldCharType="begin"/>
        </w:r>
        <w:r>
          <w:rPr>
            <w:noProof/>
            <w:webHidden/>
          </w:rPr>
          <w:instrText xml:space="preserve"> PAGEREF _Toc105951544 \h </w:instrText>
        </w:r>
        <w:r>
          <w:rPr>
            <w:noProof/>
            <w:webHidden/>
          </w:rPr>
        </w:r>
        <w:r>
          <w:rPr>
            <w:noProof/>
            <w:webHidden/>
          </w:rPr>
          <w:fldChar w:fldCharType="separate"/>
        </w:r>
        <w:r>
          <w:rPr>
            <w:noProof/>
            <w:webHidden/>
          </w:rPr>
          <w:t>1</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45" w:history="1">
        <w:r w:rsidRPr="003028A9">
          <w:rPr>
            <w:rStyle w:val="ae"/>
            <w:noProof/>
          </w:rPr>
          <w:t>1.1</w:t>
        </w:r>
        <w:r w:rsidRPr="003028A9">
          <w:rPr>
            <w:rStyle w:val="ae"/>
            <w:rFonts w:hint="eastAsia"/>
            <w:noProof/>
          </w:rPr>
          <w:t>研究背景和意义</w:t>
        </w:r>
        <w:r>
          <w:rPr>
            <w:noProof/>
            <w:webHidden/>
          </w:rPr>
          <w:tab/>
        </w:r>
        <w:r>
          <w:rPr>
            <w:noProof/>
            <w:webHidden/>
          </w:rPr>
          <w:fldChar w:fldCharType="begin"/>
        </w:r>
        <w:r>
          <w:rPr>
            <w:noProof/>
            <w:webHidden/>
          </w:rPr>
          <w:instrText xml:space="preserve"> PAGEREF _Toc105951545 \h </w:instrText>
        </w:r>
        <w:r>
          <w:rPr>
            <w:noProof/>
            <w:webHidden/>
          </w:rPr>
        </w:r>
        <w:r>
          <w:rPr>
            <w:noProof/>
            <w:webHidden/>
          </w:rPr>
          <w:fldChar w:fldCharType="separate"/>
        </w:r>
        <w:r>
          <w:rPr>
            <w:noProof/>
            <w:webHidden/>
          </w:rPr>
          <w:t>1</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46" w:history="1">
        <w:r w:rsidRPr="003028A9">
          <w:rPr>
            <w:rStyle w:val="ae"/>
            <w:noProof/>
          </w:rPr>
          <w:t>1.2</w:t>
        </w:r>
        <w:r w:rsidRPr="003028A9">
          <w:rPr>
            <w:rStyle w:val="ae"/>
            <w:rFonts w:hint="eastAsia"/>
            <w:noProof/>
          </w:rPr>
          <w:t>国内外研究现状</w:t>
        </w:r>
        <w:r>
          <w:rPr>
            <w:noProof/>
            <w:webHidden/>
          </w:rPr>
          <w:tab/>
        </w:r>
        <w:r>
          <w:rPr>
            <w:noProof/>
            <w:webHidden/>
          </w:rPr>
          <w:fldChar w:fldCharType="begin"/>
        </w:r>
        <w:r>
          <w:rPr>
            <w:noProof/>
            <w:webHidden/>
          </w:rPr>
          <w:instrText xml:space="preserve"> PAGEREF _Toc105951546 \h </w:instrText>
        </w:r>
        <w:r>
          <w:rPr>
            <w:noProof/>
            <w:webHidden/>
          </w:rPr>
        </w:r>
        <w:r>
          <w:rPr>
            <w:noProof/>
            <w:webHidden/>
          </w:rPr>
          <w:fldChar w:fldCharType="separate"/>
        </w:r>
        <w:r>
          <w:rPr>
            <w:noProof/>
            <w:webHidden/>
          </w:rPr>
          <w:t>1</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47" w:history="1">
        <w:r w:rsidRPr="003028A9">
          <w:rPr>
            <w:rStyle w:val="ae"/>
            <w:noProof/>
          </w:rPr>
          <w:t>1.3</w:t>
        </w:r>
        <w:r w:rsidRPr="003028A9">
          <w:rPr>
            <w:rStyle w:val="ae"/>
            <w:rFonts w:hint="eastAsia"/>
            <w:noProof/>
          </w:rPr>
          <w:t>课题主要内容</w:t>
        </w:r>
        <w:r>
          <w:rPr>
            <w:noProof/>
            <w:webHidden/>
          </w:rPr>
          <w:tab/>
        </w:r>
        <w:r>
          <w:rPr>
            <w:noProof/>
            <w:webHidden/>
          </w:rPr>
          <w:fldChar w:fldCharType="begin"/>
        </w:r>
        <w:r>
          <w:rPr>
            <w:noProof/>
            <w:webHidden/>
          </w:rPr>
          <w:instrText xml:space="preserve"> PAGEREF _Toc105951547 \h </w:instrText>
        </w:r>
        <w:r>
          <w:rPr>
            <w:noProof/>
            <w:webHidden/>
          </w:rPr>
        </w:r>
        <w:r>
          <w:rPr>
            <w:noProof/>
            <w:webHidden/>
          </w:rPr>
          <w:fldChar w:fldCharType="separate"/>
        </w:r>
        <w:r>
          <w:rPr>
            <w:noProof/>
            <w:webHidden/>
          </w:rPr>
          <w:t>2</w:t>
        </w:r>
        <w:r>
          <w:rPr>
            <w:noProof/>
            <w:webHidden/>
          </w:rPr>
          <w:fldChar w:fldCharType="end"/>
        </w:r>
      </w:hyperlink>
    </w:p>
    <w:p w:rsidR="0043488C" w:rsidRDefault="0043488C">
      <w:pPr>
        <w:pStyle w:val="10"/>
        <w:rPr>
          <w:rFonts w:asciiTheme="minorHAnsi" w:eastAsiaTheme="minorEastAsia" w:hAnsiTheme="minorHAnsi" w:cstheme="minorBidi"/>
          <w:b w:val="0"/>
          <w:noProof/>
          <w:sz w:val="21"/>
          <w:szCs w:val="22"/>
          <w:lang w:bidi="ar-SA"/>
        </w:rPr>
      </w:pPr>
      <w:hyperlink w:anchor="_Toc105951548" w:history="1">
        <w:r w:rsidRPr="003028A9">
          <w:rPr>
            <w:rStyle w:val="ae"/>
            <w:noProof/>
          </w:rPr>
          <w:t xml:space="preserve">2 </w:t>
        </w:r>
        <w:r w:rsidRPr="003028A9">
          <w:rPr>
            <w:rStyle w:val="ae"/>
            <w:rFonts w:hint="eastAsia"/>
            <w:noProof/>
          </w:rPr>
          <w:t>可行性研究报告</w:t>
        </w:r>
        <w:r>
          <w:rPr>
            <w:noProof/>
            <w:webHidden/>
          </w:rPr>
          <w:tab/>
        </w:r>
        <w:r>
          <w:rPr>
            <w:noProof/>
            <w:webHidden/>
          </w:rPr>
          <w:fldChar w:fldCharType="begin"/>
        </w:r>
        <w:r>
          <w:rPr>
            <w:noProof/>
            <w:webHidden/>
          </w:rPr>
          <w:instrText xml:space="preserve"> PAGEREF _Toc105951548 \h </w:instrText>
        </w:r>
        <w:r>
          <w:rPr>
            <w:noProof/>
            <w:webHidden/>
          </w:rPr>
        </w:r>
        <w:r>
          <w:rPr>
            <w:noProof/>
            <w:webHidden/>
          </w:rPr>
          <w:fldChar w:fldCharType="separate"/>
        </w:r>
        <w:r>
          <w:rPr>
            <w:noProof/>
            <w:webHidden/>
          </w:rPr>
          <w:t>3</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49" w:history="1">
        <w:r w:rsidRPr="003028A9">
          <w:rPr>
            <w:rStyle w:val="ae"/>
            <w:noProof/>
          </w:rPr>
          <w:t>2.1</w:t>
        </w:r>
        <w:r w:rsidRPr="003028A9">
          <w:rPr>
            <w:rStyle w:val="ae"/>
            <w:rFonts w:hint="eastAsia"/>
            <w:noProof/>
          </w:rPr>
          <w:t>系统概述</w:t>
        </w:r>
        <w:r>
          <w:rPr>
            <w:noProof/>
            <w:webHidden/>
          </w:rPr>
          <w:tab/>
        </w:r>
        <w:r>
          <w:rPr>
            <w:noProof/>
            <w:webHidden/>
          </w:rPr>
          <w:fldChar w:fldCharType="begin"/>
        </w:r>
        <w:r>
          <w:rPr>
            <w:noProof/>
            <w:webHidden/>
          </w:rPr>
          <w:instrText xml:space="preserve"> PAGEREF _Toc105951549 \h </w:instrText>
        </w:r>
        <w:r>
          <w:rPr>
            <w:noProof/>
            <w:webHidden/>
          </w:rPr>
        </w:r>
        <w:r>
          <w:rPr>
            <w:noProof/>
            <w:webHidden/>
          </w:rPr>
          <w:fldChar w:fldCharType="separate"/>
        </w:r>
        <w:r>
          <w:rPr>
            <w:noProof/>
            <w:webHidden/>
          </w:rPr>
          <w:t>3</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50" w:history="1">
        <w:r w:rsidRPr="003028A9">
          <w:rPr>
            <w:rStyle w:val="ae"/>
            <w:noProof/>
          </w:rPr>
          <w:t>2.2</w:t>
        </w:r>
        <w:r w:rsidRPr="003028A9">
          <w:rPr>
            <w:rStyle w:val="ae"/>
            <w:rFonts w:hint="eastAsia"/>
            <w:noProof/>
          </w:rPr>
          <w:t>可行性分析</w:t>
        </w:r>
        <w:r>
          <w:rPr>
            <w:noProof/>
            <w:webHidden/>
          </w:rPr>
          <w:tab/>
        </w:r>
        <w:r>
          <w:rPr>
            <w:noProof/>
            <w:webHidden/>
          </w:rPr>
          <w:fldChar w:fldCharType="begin"/>
        </w:r>
        <w:r>
          <w:rPr>
            <w:noProof/>
            <w:webHidden/>
          </w:rPr>
          <w:instrText xml:space="preserve"> PAGEREF _Toc105951550 \h </w:instrText>
        </w:r>
        <w:r>
          <w:rPr>
            <w:noProof/>
            <w:webHidden/>
          </w:rPr>
        </w:r>
        <w:r>
          <w:rPr>
            <w:noProof/>
            <w:webHidden/>
          </w:rPr>
          <w:fldChar w:fldCharType="separate"/>
        </w:r>
        <w:r>
          <w:rPr>
            <w:noProof/>
            <w:webHidden/>
          </w:rPr>
          <w:t>4</w:t>
        </w:r>
        <w:r>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51" w:history="1">
        <w:r w:rsidRPr="0043488C">
          <w:rPr>
            <w:rStyle w:val="ae"/>
            <w:noProof/>
          </w:rPr>
          <w:t xml:space="preserve">2.2.1 </w:t>
        </w:r>
        <w:r w:rsidRPr="0043488C">
          <w:rPr>
            <w:rStyle w:val="ae"/>
            <w:rFonts w:hint="eastAsia"/>
            <w:noProof/>
          </w:rPr>
          <w:t>操作可行性分析</w:t>
        </w:r>
        <w:r w:rsidRPr="0043488C">
          <w:rPr>
            <w:noProof/>
            <w:webHidden/>
          </w:rPr>
          <w:tab/>
        </w:r>
        <w:r w:rsidRPr="0043488C">
          <w:rPr>
            <w:noProof/>
            <w:webHidden/>
          </w:rPr>
          <w:fldChar w:fldCharType="begin"/>
        </w:r>
        <w:r w:rsidRPr="0043488C">
          <w:rPr>
            <w:noProof/>
            <w:webHidden/>
          </w:rPr>
          <w:instrText xml:space="preserve"> PAGEREF _Toc105951551 \h </w:instrText>
        </w:r>
        <w:r w:rsidRPr="0043488C">
          <w:rPr>
            <w:noProof/>
            <w:webHidden/>
          </w:rPr>
        </w:r>
        <w:r w:rsidRPr="0043488C">
          <w:rPr>
            <w:noProof/>
            <w:webHidden/>
          </w:rPr>
          <w:fldChar w:fldCharType="separate"/>
        </w:r>
        <w:r w:rsidRPr="0043488C">
          <w:rPr>
            <w:noProof/>
            <w:webHidden/>
          </w:rPr>
          <w:t>4</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52" w:history="1">
        <w:r w:rsidRPr="0043488C">
          <w:rPr>
            <w:rStyle w:val="ae"/>
            <w:noProof/>
          </w:rPr>
          <w:t xml:space="preserve">2.2.2 </w:t>
        </w:r>
        <w:r w:rsidRPr="0043488C">
          <w:rPr>
            <w:rStyle w:val="ae"/>
            <w:rFonts w:hint="eastAsia"/>
            <w:noProof/>
          </w:rPr>
          <w:t>经济可行性分析</w:t>
        </w:r>
        <w:r w:rsidRPr="0043488C">
          <w:rPr>
            <w:noProof/>
            <w:webHidden/>
          </w:rPr>
          <w:tab/>
        </w:r>
        <w:r w:rsidRPr="0043488C">
          <w:rPr>
            <w:noProof/>
            <w:webHidden/>
          </w:rPr>
          <w:fldChar w:fldCharType="begin"/>
        </w:r>
        <w:r w:rsidRPr="0043488C">
          <w:rPr>
            <w:noProof/>
            <w:webHidden/>
          </w:rPr>
          <w:instrText xml:space="preserve"> PAGEREF _Toc105951552 \h </w:instrText>
        </w:r>
        <w:r w:rsidRPr="0043488C">
          <w:rPr>
            <w:noProof/>
            <w:webHidden/>
          </w:rPr>
        </w:r>
        <w:r w:rsidRPr="0043488C">
          <w:rPr>
            <w:noProof/>
            <w:webHidden/>
          </w:rPr>
          <w:fldChar w:fldCharType="separate"/>
        </w:r>
        <w:r w:rsidRPr="0043488C">
          <w:rPr>
            <w:noProof/>
            <w:webHidden/>
          </w:rPr>
          <w:t>4</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53" w:history="1">
        <w:r w:rsidRPr="0043488C">
          <w:rPr>
            <w:rStyle w:val="ae"/>
            <w:noProof/>
          </w:rPr>
          <w:t xml:space="preserve">2.2.3 </w:t>
        </w:r>
        <w:r w:rsidRPr="0043488C">
          <w:rPr>
            <w:rStyle w:val="ae"/>
            <w:rFonts w:hint="eastAsia"/>
            <w:noProof/>
          </w:rPr>
          <w:t>技术可行性分析</w:t>
        </w:r>
        <w:r w:rsidRPr="0043488C">
          <w:rPr>
            <w:noProof/>
            <w:webHidden/>
          </w:rPr>
          <w:tab/>
        </w:r>
        <w:r w:rsidRPr="0043488C">
          <w:rPr>
            <w:noProof/>
            <w:webHidden/>
          </w:rPr>
          <w:fldChar w:fldCharType="begin"/>
        </w:r>
        <w:r w:rsidRPr="0043488C">
          <w:rPr>
            <w:noProof/>
            <w:webHidden/>
          </w:rPr>
          <w:instrText xml:space="preserve"> PAGEREF _Toc105951553 \h </w:instrText>
        </w:r>
        <w:r w:rsidRPr="0043488C">
          <w:rPr>
            <w:noProof/>
            <w:webHidden/>
          </w:rPr>
        </w:r>
        <w:r w:rsidRPr="0043488C">
          <w:rPr>
            <w:noProof/>
            <w:webHidden/>
          </w:rPr>
          <w:fldChar w:fldCharType="separate"/>
        </w:r>
        <w:r w:rsidRPr="0043488C">
          <w:rPr>
            <w:noProof/>
            <w:webHidden/>
          </w:rPr>
          <w:t>6</w:t>
        </w:r>
        <w:r w:rsidRPr="0043488C">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54" w:history="1">
        <w:r w:rsidRPr="003028A9">
          <w:rPr>
            <w:rStyle w:val="ae"/>
            <w:noProof/>
          </w:rPr>
          <w:t xml:space="preserve">2.3 </w:t>
        </w:r>
        <w:r w:rsidRPr="003028A9">
          <w:rPr>
            <w:rStyle w:val="ae"/>
            <w:rFonts w:hint="eastAsia"/>
            <w:noProof/>
          </w:rPr>
          <w:t>功能级数据流图及简介</w:t>
        </w:r>
        <w:r>
          <w:rPr>
            <w:noProof/>
            <w:webHidden/>
          </w:rPr>
          <w:tab/>
        </w:r>
        <w:r>
          <w:rPr>
            <w:noProof/>
            <w:webHidden/>
          </w:rPr>
          <w:fldChar w:fldCharType="begin"/>
        </w:r>
        <w:r>
          <w:rPr>
            <w:noProof/>
            <w:webHidden/>
          </w:rPr>
          <w:instrText xml:space="preserve"> PAGEREF _Toc105951554 \h </w:instrText>
        </w:r>
        <w:r>
          <w:rPr>
            <w:noProof/>
            <w:webHidden/>
          </w:rPr>
        </w:r>
        <w:r>
          <w:rPr>
            <w:noProof/>
            <w:webHidden/>
          </w:rPr>
          <w:fldChar w:fldCharType="separate"/>
        </w:r>
        <w:r>
          <w:rPr>
            <w:noProof/>
            <w:webHidden/>
          </w:rPr>
          <w:t>7</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55" w:history="1">
        <w:r w:rsidRPr="003028A9">
          <w:rPr>
            <w:rStyle w:val="ae"/>
            <w:noProof/>
          </w:rPr>
          <w:t xml:space="preserve">2.4 </w:t>
        </w:r>
        <w:r w:rsidRPr="003028A9">
          <w:rPr>
            <w:rStyle w:val="ae"/>
            <w:rFonts w:hint="eastAsia"/>
            <w:noProof/>
          </w:rPr>
          <w:t>可行性研究结论</w:t>
        </w:r>
        <w:r>
          <w:rPr>
            <w:noProof/>
            <w:webHidden/>
          </w:rPr>
          <w:tab/>
        </w:r>
        <w:r>
          <w:rPr>
            <w:noProof/>
            <w:webHidden/>
          </w:rPr>
          <w:fldChar w:fldCharType="begin"/>
        </w:r>
        <w:r>
          <w:rPr>
            <w:noProof/>
            <w:webHidden/>
          </w:rPr>
          <w:instrText xml:space="preserve"> PAGEREF _Toc105951555 \h </w:instrText>
        </w:r>
        <w:r>
          <w:rPr>
            <w:noProof/>
            <w:webHidden/>
          </w:rPr>
        </w:r>
        <w:r>
          <w:rPr>
            <w:noProof/>
            <w:webHidden/>
          </w:rPr>
          <w:fldChar w:fldCharType="separate"/>
        </w:r>
        <w:r>
          <w:rPr>
            <w:noProof/>
            <w:webHidden/>
          </w:rPr>
          <w:t>7</w:t>
        </w:r>
        <w:r>
          <w:rPr>
            <w:noProof/>
            <w:webHidden/>
          </w:rPr>
          <w:fldChar w:fldCharType="end"/>
        </w:r>
      </w:hyperlink>
    </w:p>
    <w:p w:rsidR="0043488C" w:rsidRDefault="0043488C">
      <w:pPr>
        <w:pStyle w:val="10"/>
        <w:rPr>
          <w:rFonts w:asciiTheme="minorHAnsi" w:eastAsiaTheme="minorEastAsia" w:hAnsiTheme="minorHAnsi" w:cstheme="minorBidi"/>
          <w:b w:val="0"/>
          <w:noProof/>
          <w:sz w:val="21"/>
          <w:szCs w:val="22"/>
          <w:lang w:bidi="ar-SA"/>
        </w:rPr>
      </w:pPr>
      <w:hyperlink w:anchor="_Toc105951556" w:history="1">
        <w:r w:rsidRPr="003028A9">
          <w:rPr>
            <w:rStyle w:val="ae"/>
            <w:noProof/>
          </w:rPr>
          <w:t>3</w:t>
        </w:r>
        <w:r w:rsidRPr="003028A9">
          <w:rPr>
            <w:rStyle w:val="ae"/>
            <w:rFonts w:hint="eastAsia"/>
            <w:noProof/>
          </w:rPr>
          <w:t>需求分析</w:t>
        </w:r>
        <w:r>
          <w:rPr>
            <w:noProof/>
            <w:webHidden/>
          </w:rPr>
          <w:tab/>
        </w:r>
        <w:r>
          <w:rPr>
            <w:noProof/>
            <w:webHidden/>
          </w:rPr>
          <w:fldChar w:fldCharType="begin"/>
        </w:r>
        <w:r>
          <w:rPr>
            <w:noProof/>
            <w:webHidden/>
          </w:rPr>
          <w:instrText xml:space="preserve"> PAGEREF _Toc105951556 \h </w:instrText>
        </w:r>
        <w:r>
          <w:rPr>
            <w:noProof/>
            <w:webHidden/>
          </w:rPr>
        </w:r>
        <w:r>
          <w:rPr>
            <w:noProof/>
            <w:webHidden/>
          </w:rPr>
          <w:fldChar w:fldCharType="separate"/>
        </w:r>
        <w:r>
          <w:rPr>
            <w:noProof/>
            <w:webHidden/>
          </w:rPr>
          <w:t>8</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57" w:history="1">
        <w:r w:rsidRPr="003028A9">
          <w:rPr>
            <w:rStyle w:val="ae"/>
            <w:noProof/>
          </w:rPr>
          <w:t>3.1</w:t>
        </w:r>
        <w:r w:rsidRPr="003028A9">
          <w:rPr>
            <w:rStyle w:val="ae"/>
            <w:rFonts w:hint="eastAsia"/>
            <w:noProof/>
          </w:rPr>
          <w:t>总体需求</w:t>
        </w:r>
        <w:r>
          <w:rPr>
            <w:noProof/>
            <w:webHidden/>
          </w:rPr>
          <w:tab/>
        </w:r>
        <w:r>
          <w:rPr>
            <w:noProof/>
            <w:webHidden/>
          </w:rPr>
          <w:fldChar w:fldCharType="begin"/>
        </w:r>
        <w:r>
          <w:rPr>
            <w:noProof/>
            <w:webHidden/>
          </w:rPr>
          <w:instrText xml:space="preserve"> PAGEREF _Toc105951557 \h </w:instrText>
        </w:r>
        <w:r>
          <w:rPr>
            <w:noProof/>
            <w:webHidden/>
          </w:rPr>
        </w:r>
        <w:r>
          <w:rPr>
            <w:noProof/>
            <w:webHidden/>
          </w:rPr>
          <w:fldChar w:fldCharType="separate"/>
        </w:r>
        <w:r>
          <w:rPr>
            <w:noProof/>
            <w:webHidden/>
          </w:rPr>
          <w:t>8</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58" w:history="1">
        <w:r w:rsidRPr="003028A9">
          <w:rPr>
            <w:rStyle w:val="ae"/>
            <w:noProof/>
          </w:rPr>
          <w:t>3.2</w:t>
        </w:r>
        <w:r w:rsidRPr="003028A9">
          <w:rPr>
            <w:rStyle w:val="ae"/>
            <w:rFonts w:hint="eastAsia"/>
            <w:noProof/>
          </w:rPr>
          <w:t>数据流图分析</w:t>
        </w:r>
        <w:r>
          <w:rPr>
            <w:noProof/>
            <w:webHidden/>
          </w:rPr>
          <w:tab/>
        </w:r>
        <w:r>
          <w:rPr>
            <w:noProof/>
            <w:webHidden/>
          </w:rPr>
          <w:fldChar w:fldCharType="begin"/>
        </w:r>
        <w:r>
          <w:rPr>
            <w:noProof/>
            <w:webHidden/>
          </w:rPr>
          <w:instrText xml:space="preserve"> PAGEREF _Toc105951558 \h </w:instrText>
        </w:r>
        <w:r>
          <w:rPr>
            <w:noProof/>
            <w:webHidden/>
          </w:rPr>
        </w:r>
        <w:r>
          <w:rPr>
            <w:noProof/>
            <w:webHidden/>
          </w:rPr>
          <w:fldChar w:fldCharType="separate"/>
        </w:r>
        <w:r>
          <w:rPr>
            <w:noProof/>
            <w:webHidden/>
          </w:rPr>
          <w:t>8</w:t>
        </w:r>
        <w:r>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59" w:history="1">
        <w:r w:rsidRPr="0043488C">
          <w:rPr>
            <w:rStyle w:val="ae"/>
            <w:noProof/>
          </w:rPr>
          <w:t xml:space="preserve">3.2.1 </w:t>
        </w:r>
        <w:r w:rsidRPr="0043488C">
          <w:rPr>
            <w:rStyle w:val="ae"/>
            <w:rFonts w:hint="eastAsia"/>
            <w:noProof/>
          </w:rPr>
          <w:t>顶层数据流图</w:t>
        </w:r>
        <w:r w:rsidRPr="0043488C">
          <w:rPr>
            <w:noProof/>
            <w:webHidden/>
          </w:rPr>
          <w:tab/>
        </w:r>
        <w:r w:rsidRPr="0043488C">
          <w:rPr>
            <w:noProof/>
            <w:webHidden/>
          </w:rPr>
          <w:fldChar w:fldCharType="begin"/>
        </w:r>
        <w:r w:rsidRPr="0043488C">
          <w:rPr>
            <w:noProof/>
            <w:webHidden/>
          </w:rPr>
          <w:instrText xml:space="preserve"> PAGEREF _Toc105951559 \h </w:instrText>
        </w:r>
        <w:r w:rsidRPr="0043488C">
          <w:rPr>
            <w:noProof/>
            <w:webHidden/>
          </w:rPr>
        </w:r>
        <w:r w:rsidRPr="0043488C">
          <w:rPr>
            <w:noProof/>
            <w:webHidden/>
          </w:rPr>
          <w:fldChar w:fldCharType="separate"/>
        </w:r>
        <w:r w:rsidRPr="0043488C">
          <w:rPr>
            <w:noProof/>
            <w:webHidden/>
          </w:rPr>
          <w:t>8</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60" w:history="1">
        <w:r w:rsidRPr="0043488C">
          <w:rPr>
            <w:rStyle w:val="ae"/>
            <w:noProof/>
          </w:rPr>
          <w:t xml:space="preserve">3.2.2 </w:t>
        </w:r>
        <w:r w:rsidRPr="0043488C">
          <w:rPr>
            <w:rStyle w:val="ae"/>
            <w:rFonts w:hint="eastAsia"/>
            <w:noProof/>
          </w:rPr>
          <w:t>加工提取</w:t>
        </w:r>
        <w:r w:rsidRPr="0043488C">
          <w:rPr>
            <w:noProof/>
            <w:webHidden/>
          </w:rPr>
          <w:tab/>
        </w:r>
        <w:r w:rsidRPr="0043488C">
          <w:rPr>
            <w:noProof/>
            <w:webHidden/>
          </w:rPr>
          <w:fldChar w:fldCharType="begin"/>
        </w:r>
        <w:r w:rsidRPr="0043488C">
          <w:rPr>
            <w:noProof/>
            <w:webHidden/>
          </w:rPr>
          <w:instrText xml:space="preserve"> PAGEREF _Toc105951560 \h </w:instrText>
        </w:r>
        <w:r w:rsidRPr="0043488C">
          <w:rPr>
            <w:noProof/>
            <w:webHidden/>
          </w:rPr>
        </w:r>
        <w:r w:rsidRPr="0043488C">
          <w:rPr>
            <w:noProof/>
            <w:webHidden/>
          </w:rPr>
          <w:fldChar w:fldCharType="separate"/>
        </w:r>
        <w:r w:rsidRPr="0043488C">
          <w:rPr>
            <w:noProof/>
            <w:webHidden/>
          </w:rPr>
          <w:t>8</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61" w:history="1">
        <w:r w:rsidRPr="0043488C">
          <w:rPr>
            <w:rStyle w:val="ae"/>
            <w:noProof/>
          </w:rPr>
          <w:t xml:space="preserve">3.2.3 </w:t>
        </w:r>
        <w:r w:rsidRPr="0043488C">
          <w:rPr>
            <w:rStyle w:val="ae"/>
            <w:rFonts w:hint="eastAsia"/>
            <w:noProof/>
          </w:rPr>
          <w:t>数据流图分解</w:t>
        </w:r>
        <w:r w:rsidRPr="0043488C">
          <w:rPr>
            <w:noProof/>
            <w:webHidden/>
          </w:rPr>
          <w:tab/>
        </w:r>
        <w:r w:rsidRPr="0043488C">
          <w:rPr>
            <w:noProof/>
            <w:webHidden/>
          </w:rPr>
          <w:fldChar w:fldCharType="begin"/>
        </w:r>
        <w:r w:rsidRPr="0043488C">
          <w:rPr>
            <w:noProof/>
            <w:webHidden/>
          </w:rPr>
          <w:instrText xml:space="preserve"> PAGEREF _Toc105951561 \h </w:instrText>
        </w:r>
        <w:r w:rsidRPr="0043488C">
          <w:rPr>
            <w:noProof/>
            <w:webHidden/>
          </w:rPr>
        </w:r>
        <w:r w:rsidRPr="0043488C">
          <w:rPr>
            <w:noProof/>
            <w:webHidden/>
          </w:rPr>
          <w:fldChar w:fldCharType="separate"/>
        </w:r>
        <w:r w:rsidRPr="0043488C">
          <w:rPr>
            <w:noProof/>
            <w:webHidden/>
          </w:rPr>
          <w:t>9</w:t>
        </w:r>
        <w:r w:rsidRPr="0043488C">
          <w:rPr>
            <w:noProof/>
            <w:webHidden/>
          </w:rPr>
          <w:fldChar w:fldCharType="end"/>
        </w:r>
      </w:hyperlink>
    </w:p>
    <w:p w:rsidR="0043488C" w:rsidRPr="0043488C" w:rsidRDefault="0043488C">
      <w:pPr>
        <w:pStyle w:val="20"/>
        <w:rPr>
          <w:rFonts w:asciiTheme="minorHAnsi" w:eastAsiaTheme="minorEastAsia" w:hAnsiTheme="minorHAnsi" w:cstheme="minorBidi"/>
          <w:noProof/>
          <w:sz w:val="21"/>
          <w:szCs w:val="22"/>
          <w:lang w:bidi="ar-SA"/>
        </w:rPr>
      </w:pPr>
      <w:hyperlink w:anchor="_Toc105951562" w:history="1">
        <w:r w:rsidRPr="0043488C">
          <w:rPr>
            <w:rStyle w:val="ae"/>
            <w:noProof/>
          </w:rPr>
          <w:t>3.3</w:t>
        </w:r>
        <w:r w:rsidRPr="0043488C">
          <w:rPr>
            <w:rStyle w:val="ae"/>
            <w:rFonts w:hint="eastAsia"/>
            <w:noProof/>
          </w:rPr>
          <w:t>数据字典定义</w:t>
        </w:r>
        <w:r w:rsidRPr="0043488C">
          <w:rPr>
            <w:noProof/>
            <w:webHidden/>
          </w:rPr>
          <w:tab/>
        </w:r>
        <w:r w:rsidRPr="0043488C">
          <w:rPr>
            <w:noProof/>
            <w:webHidden/>
          </w:rPr>
          <w:fldChar w:fldCharType="begin"/>
        </w:r>
        <w:r w:rsidRPr="0043488C">
          <w:rPr>
            <w:noProof/>
            <w:webHidden/>
          </w:rPr>
          <w:instrText xml:space="preserve"> PAGEREF _Toc105951562 \h </w:instrText>
        </w:r>
        <w:r w:rsidRPr="0043488C">
          <w:rPr>
            <w:noProof/>
            <w:webHidden/>
          </w:rPr>
        </w:r>
        <w:r w:rsidRPr="0043488C">
          <w:rPr>
            <w:noProof/>
            <w:webHidden/>
          </w:rPr>
          <w:fldChar w:fldCharType="separate"/>
        </w:r>
        <w:r w:rsidRPr="0043488C">
          <w:rPr>
            <w:noProof/>
            <w:webHidden/>
          </w:rPr>
          <w:t>13</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63" w:history="1">
        <w:r w:rsidRPr="0043488C">
          <w:rPr>
            <w:rStyle w:val="ae"/>
            <w:noProof/>
          </w:rPr>
          <w:t xml:space="preserve">3.3.1 </w:t>
        </w:r>
        <w:r w:rsidRPr="0043488C">
          <w:rPr>
            <w:rStyle w:val="ae"/>
            <w:rFonts w:hint="eastAsia"/>
            <w:noProof/>
          </w:rPr>
          <w:t>数据流、数据项、文件提取</w:t>
        </w:r>
        <w:r w:rsidRPr="0043488C">
          <w:rPr>
            <w:noProof/>
            <w:webHidden/>
          </w:rPr>
          <w:tab/>
        </w:r>
        <w:r w:rsidRPr="0043488C">
          <w:rPr>
            <w:noProof/>
            <w:webHidden/>
          </w:rPr>
          <w:fldChar w:fldCharType="begin"/>
        </w:r>
        <w:r w:rsidRPr="0043488C">
          <w:rPr>
            <w:noProof/>
            <w:webHidden/>
          </w:rPr>
          <w:instrText xml:space="preserve"> PAGEREF _Toc105951563 \h </w:instrText>
        </w:r>
        <w:r w:rsidRPr="0043488C">
          <w:rPr>
            <w:noProof/>
            <w:webHidden/>
          </w:rPr>
        </w:r>
        <w:r w:rsidRPr="0043488C">
          <w:rPr>
            <w:noProof/>
            <w:webHidden/>
          </w:rPr>
          <w:fldChar w:fldCharType="separate"/>
        </w:r>
        <w:r w:rsidRPr="0043488C">
          <w:rPr>
            <w:noProof/>
            <w:webHidden/>
          </w:rPr>
          <w:t>13</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64" w:history="1">
        <w:r w:rsidRPr="0043488C">
          <w:rPr>
            <w:rStyle w:val="ae"/>
            <w:noProof/>
          </w:rPr>
          <w:t xml:space="preserve">3.3.2 </w:t>
        </w:r>
        <w:r w:rsidRPr="0043488C">
          <w:rPr>
            <w:rStyle w:val="ae"/>
            <w:rFonts w:hint="eastAsia"/>
            <w:noProof/>
          </w:rPr>
          <w:t>数据字典定义</w:t>
        </w:r>
        <w:r w:rsidRPr="0043488C">
          <w:rPr>
            <w:noProof/>
            <w:webHidden/>
          </w:rPr>
          <w:tab/>
        </w:r>
        <w:r w:rsidRPr="0043488C">
          <w:rPr>
            <w:noProof/>
            <w:webHidden/>
          </w:rPr>
          <w:fldChar w:fldCharType="begin"/>
        </w:r>
        <w:r w:rsidRPr="0043488C">
          <w:rPr>
            <w:noProof/>
            <w:webHidden/>
          </w:rPr>
          <w:instrText xml:space="preserve"> PAGEREF _Toc105951564 \h </w:instrText>
        </w:r>
        <w:r w:rsidRPr="0043488C">
          <w:rPr>
            <w:noProof/>
            <w:webHidden/>
          </w:rPr>
        </w:r>
        <w:r w:rsidRPr="0043488C">
          <w:rPr>
            <w:noProof/>
            <w:webHidden/>
          </w:rPr>
          <w:fldChar w:fldCharType="separate"/>
        </w:r>
        <w:r w:rsidRPr="0043488C">
          <w:rPr>
            <w:noProof/>
            <w:webHidden/>
          </w:rPr>
          <w:t>13</w:t>
        </w:r>
        <w:r w:rsidRPr="0043488C">
          <w:rPr>
            <w:noProof/>
            <w:webHidden/>
          </w:rPr>
          <w:fldChar w:fldCharType="end"/>
        </w:r>
      </w:hyperlink>
    </w:p>
    <w:p w:rsidR="0043488C" w:rsidRPr="0043488C" w:rsidRDefault="0043488C">
      <w:pPr>
        <w:pStyle w:val="20"/>
        <w:rPr>
          <w:rFonts w:asciiTheme="minorHAnsi" w:eastAsiaTheme="minorEastAsia" w:hAnsiTheme="minorHAnsi" w:cstheme="minorBidi"/>
          <w:noProof/>
          <w:sz w:val="21"/>
          <w:szCs w:val="22"/>
          <w:lang w:bidi="ar-SA"/>
        </w:rPr>
      </w:pPr>
      <w:hyperlink w:anchor="_Toc105951565" w:history="1">
        <w:r w:rsidRPr="0043488C">
          <w:rPr>
            <w:rStyle w:val="ae"/>
            <w:noProof/>
          </w:rPr>
          <w:t>3.4</w:t>
        </w:r>
        <w:r w:rsidRPr="0043488C">
          <w:rPr>
            <w:rStyle w:val="ae"/>
            <w:rFonts w:hint="eastAsia"/>
            <w:noProof/>
          </w:rPr>
          <w:t>实体联系分析</w:t>
        </w:r>
        <w:r w:rsidRPr="0043488C">
          <w:rPr>
            <w:noProof/>
            <w:webHidden/>
          </w:rPr>
          <w:tab/>
        </w:r>
        <w:r w:rsidRPr="0043488C">
          <w:rPr>
            <w:noProof/>
            <w:webHidden/>
          </w:rPr>
          <w:fldChar w:fldCharType="begin"/>
        </w:r>
        <w:r w:rsidRPr="0043488C">
          <w:rPr>
            <w:noProof/>
            <w:webHidden/>
          </w:rPr>
          <w:instrText xml:space="preserve"> PAGEREF _Toc105951565 \h </w:instrText>
        </w:r>
        <w:r w:rsidRPr="0043488C">
          <w:rPr>
            <w:noProof/>
            <w:webHidden/>
          </w:rPr>
        </w:r>
        <w:r w:rsidRPr="0043488C">
          <w:rPr>
            <w:noProof/>
            <w:webHidden/>
          </w:rPr>
          <w:fldChar w:fldCharType="separate"/>
        </w:r>
        <w:r w:rsidRPr="0043488C">
          <w:rPr>
            <w:noProof/>
            <w:webHidden/>
          </w:rPr>
          <w:t>22</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66" w:history="1">
        <w:r w:rsidRPr="0043488C">
          <w:rPr>
            <w:rStyle w:val="ae"/>
            <w:noProof/>
          </w:rPr>
          <w:t xml:space="preserve">3.4.1 </w:t>
        </w:r>
        <w:r w:rsidRPr="0043488C">
          <w:rPr>
            <w:rStyle w:val="ae"/>
            <w:rFonts w:hint="eastAsia"/>
            <w:noProof/>
          </w:rPr>
          <w:t>实体提取</w:t>
        </w:r>
        <w:r w:rsidRPr="0043488C">
          <w:rPr>
            <w:noProof/>
            <w:webHidden/>
          </w:rPr>
          <w:tab/>
        </w:r>
        <w:r w:rsidRPr="0043488C">
          <w:rPr>
            <w:noProof/>
            <w:webHidden/>
          </w:rPr>
          <w:fldChar w:fldCharType="begin"/>
        </w:r>
        <w:r w:rsidRPr="0043488C">
          <w:rPr>
            <w:noProof/>
            <w:webHidden/>
          </w:rPr>
          <w:instrText xml:space="preserve"> PAGEREF _Toc105951566 \h </w:instrText>
        </w:r>
        <w:r w:rsidRPr="0043488C">
          <w:rPr>
            <w:noProof/>
            <w:webHidden/>
          </w:rPr>
        </w:r>
        <w:r w:rsidRPr="0043488C">
          <w:rPr>
            <w:noProof/>
            <w:webHidden/>
          </w:rPr>
          <w:fldChar w:fldCharType="separate"/>
        </w:r>
        <w:r w:rsidRPr="0043488C">
          <w:rPr>
            <w:noProof/>
            <w:webHidden/>
          </w:rPr>
          <w:t>22</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67" w:history="1">
        <w:r w:rsidRPr="0043488C">
          <w:rPr>
            <w:rStyle w:val="ae"/>
            <w:noProof/>
          </w:rPr>
          <w:t xml:space="preserve">3.4.2 </w:t>
        </w:r>
        <w:r w:rsidRPr="0043488C">
          <w:rPr>
            <w:rStyle w:val="ae"/>
            <w:rFonts w:hint="eastAsia"/>
            <w:noProof/>
          </w:rPr>
          <w:t>实体联系</w:t>
        </w:r>
        <w:r w:rsidRPr="0043488C">
          <w:rPr>
            <w:noProof/>
            <w:webHidden/>
          </w:rPr>
          <w:tab/>
        </w:r>
        <w:r w:rsidRPr="0043488C">
          <w:rPr>
            <w:noProof/>
            <w:webHidden/>
          </w:rPr>
          <w:fldChar w:fldCharType="begin"/>
        </w:r>
        <w:r w:rsidRPr="0043488C">
          <w:rPr>
            <w:noProof/>
            <w:webHidden/>
          </w:rPr>
          <w:instrText xml:space="preserve"> PAGEREF _Toc105951567 \h </w:instrText>
        </w:r>
        <w:r w:rsidRPr="0043488C">
          <w:rPr>
            <w:noProof/>
            <w:webHidden/>
          </w:rPr>
        </w:r>
        <w:r w:rsidRPr="0043488C">
          <w:rPr>
            <w:noProof/>
            <w:webHidden/>
          </w:rPr>
          <w:fldChar w:fldCharType="separate"/>
        </w:r>
        <w:r w:rsidRPr="0043488C">
          <w:rPr>
            <w:noProof/>
            <w:webHidden/>
          </w:rPr>
          <w:t>23</w:t>
        </w:r>
        <w:r w:rsidRPr="0043488C">
          <w:rPr>
            <w:noProof/>
            <w:webHidden/>
          </w:rPr>
          <w:fldChar w:fldCharType="end"/>
        </w:r>
      </w:hyperlink>
    </w:p>
    <w:p w:rsidR="0043488C" w:rsidRDefault="0043488C">
      <w:pPr>
        <w:pStyle w:val="10"/>
        <w:rPr>
          <w:rFonts w:asciiTheme="minorHAnsi" w:eastAsiaTheme="minorEastAsia" w:hAnsiTheme="minorHAnsi" w:cstheme="minorBidi"/>
          <w:b w:val="0"/>
          <w:noProof/>
          <w:sz w:val="21"/>
          <w:szCs w:val="22"/>
          <w:lang w:bidi="ar-SA"/>
        </w:rPr>
      </w:pPr>
      <w:hyperlink w:anchor="_Toc105951568" w:history="1">
        <w:r w:rsidRPr="003028A9">
          <w:rPr>
            <w:rStyle w:val="ae"/>
            <w:noProof/>
          </w:rPr>
          <w:t>4</w:t>
        </w:r>
        <w:r w:rsidRPr="003028A9">
          <w:rPr>
            <w:rStyle w:val="ae"/>
            <w:rFonts w:hint="eastAsia"/>
            <w:noProof/>
          </w:rPr>
          <w:t>软件设计</w:t>
        </w:r>
        <w:r>
          <w:rPr>
            <w:noProof/>
            <w:webHidden/>
          </w:rPr>
          <w:tab/>
        </w:r>
        <w:r>
          <w:rPr>
            <w:noProof/>
            <w:webHidden/>
          </w:rPr>
          <w:fldChar w:fldCharType="begin"/>
        </w:r>
        <w:r>
          <w:rPr>
            <w:noProof/>
            <w:webHidden/>
          </w:rPr>
          <w:instrText xml:space="preserve"> PAGEREF _Toc105951568 \h </w:instrText>
        </w:r>
        <w:r>
          <w:rPr>
            <w:noProof/>
            <w:webHidden/>
          </w:rPr>
        </w:r>
        <w:r>
          <w:rPr>
            <w:noProof/>
            <w:webHidden/>
          </w:rPr>
          <w:fldChar w:fldCharType="separate"/>
        </w:r>
        <w:r>
          <w:rPr>
            <w:noProof/>
            <w:webHidden/>
          </w:rPr>
          <w:t>26</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69" w:history="1">
        <w:r w:rsidRPr="003028A9">
          <w:rPr>
            <w:rStyle w:val="ae"/>
            <w:noProof/>
          </w:rPr>
          <w:t xml:space="preserve">4.1 </w:t>
        </w:r>
        <w:r w:rsidRPr="003028A9">
          <w:rPr>
            <w:rStyle w:val="ae"/>
            <w:rFonts w:hint="eastAsia"/>
            <w:noProof/>
          </w:rPr>
          <w:t>功能简述</w:t>
        </w:r>
        <w:r>
          <w:rPr>
            <w:noProof/>
            <w:webHidden/>
          </w:rPr>
          <w:tab/>
        </w:r>
        <w:r>
          <w:rPr>
            <w:noProof/>
            <w:webHidden/>
          </w:rPr>
          <w:fldChar w:fldCharType="begin"/>
        </w:r>
        <w:r>
          <w:rPr>
            <w:noProof/>
            <w:webHidden/>
          </w:rPr>
          <w:instrText xml:space="preserve"> PAGEREF _Toc105951569 \h </w:instrText>
        </w:r>
        <w:r>
          <w:rPr>
            <w:noProof/>
            <w:webHidden/>
          </w:rPr>
        </w:r>
        <w:r>
          <w:rPr>
            <w:noProof/>
            <w:webHidden/>
          </w:rPr>
          <w:fldChar w:fldCharType="separate"/>
        </w:r>
        <w:r>
          <w:rPr>
            <w:noProof/>
            <w:webHidden/>
          </w:rPr>
          <w:t>26</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70" w:history="1">
        <w:r w:rsidRPr="003028A9">
          <w:rPr>
            <w:rStyle w:val="ae"/>
            <w:noProof/>
          </w:rPr>
          <w:t xml:space="preserve">4.2 </w:t>
        </w:r>
        <w:r w:rsidRPr="003028A9">
          <w:rPr>
            <w:rStyle w:val="ae"/>
            <w:rFonts w:hint="eastAsia"/>
            <w:noProof/>
          </w:rPr>
          <w:t>基于数据流分析构建软件结构</w:t>
        </w:r>
        <w:r>
          <w:rPr>
            <w:noProof/>
            <w:webHidden/>
          </w:rPr>
          <w:tab/>
        </w:r>
        <w:r>
          <w:rPr>
            <w:noProof/>
            <w:webHidden/>
          </w:rPr>
          <w:fldChar w:fldCharType="begin"/>
        </w:r>
        <w:r>
          <w:rPr>
            <w:noProof/>
            <w:webHidden/>
          </w:rPr>
          <w:instrText xml:space="preserve"> PAGEREF _Toc105951570 \h </w:instrText>
        </w:r>
        <w:r>
          <w:rPr>
            <w:noProof/>
            <w:webHidden/>
          </w:rPr>
        </w:r>
        <w:r>
          <w:rPr>
            <w:noProof/>
            <w:webHidden/>
          </w:rPr>
          <w:fldChar w:fldCharType="separate"/>
        </w:r>
        <w:r>
          <w:rPr>
            <w:noProof/>
            <w:webHidden/>
          </w:rPr>
          <w:t>29</w:t>
        </w:r>
        <w:r>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71" w:history="1">
        <w:r w:rsidRPr="0043488C">
          <w:rPr>
            <w:rStyle w:val="ae"/>
            <w:rFonts w:asciiTheme="majorEastAsia" w:eastAsiaTheme="majorEastAsia" w:hAnsiTheme="majorEastAsia"/>
            <w:noProof/>
          </w:rPr>
          <w:t>4.2.1</w:t>
        </w:r>
        <w:r w:rsidRPr="0043488C">
          <w:rPr>
            <w:rStyle w:val="ae"/>
            <w:rFonts w:asciiTheme="majorEastAsia" w:eastAsiaTheme="majorEastAsia" w:hAnsiTheme="majorEastAsia" w:hint="eastAsia"/>
            <w:noProof/>
          </w:rPr>
          <w:t>面向数据流分析</w:t>
        </w:r>
        <w:r w:rsidRPr="0043488C">
          <w:rPr>
            <w:noProof/>
            <w:webHidden/>
          </w:rPr>
          <w:tab/>
        </w:r>
        <w:r w:rsidRPr="0043488C">
          <w:rPr>
            <w:noProof/>
            <w:webHidden/>
          </w:rPr>
          <w:fldChar w:fldCharType="begin"/>
        </w:r>
        <w:r w:rsidRPr="0043488C">
          <w:rPr>
            <w:noProof/>
            <w:webHidden/>
          </w:rPr>
          <w:instrText xml:space="preserve"> PAGEREF _Toc105951571 \h </w:instrText>
        </w:r>
        <w:r w:rsidRPr="0043488C">
          <w:rPr>
            <w:noProof/>
            <w:webHidden/>
          </w:rPr>
        </w:r>
        <w:r w:rsidRPr="0043488C">
          <w:rPr>
            <w:noProof/>
            <w:webHidden/>
          </w:rPr>
          <w:fldChar w:fldCharType="separate"/>
        </w:r>
        <w:r w:rsidRPr="0043488C">
          <w:rPr>
            <w:noProof/>
            <w:webHidden/>
          </w:rPr>
          <w:t>29</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72" w:history="1">
        <w:r w:rsidRPr="0043488C">
          <w:rPr>
            <w:rStyle w:val="ae"/>
            <w:rFonts w:asciiTheme="majorEastAsia" w:eastAsiaTheme="majorEastAsia" w:hAnsiTheme="majorEastAsia"/>
            <w:noProof/>
          </w:rPr>
          <w:t>4.2.2</w:t>
        </w:r>
        <w:r w:rsidRPr="0043488C">
          <w:rPr>
            <w:rStyle w:val="ae"/>
            <w:rFonts w:asciiTheme="majorEastAsia" w:eastAsiaTheme="majorEastAsia" w:hAnsiTheme="majorEastAsia" w:hint="eastAsia"/>
            <w:noProof/>
          </w:rPr>
          <w:t>结构调整与优化</w:t>
        </w:r>
        <w:r w:rsidRPr="0043488C">
          <w:rPr>
            <w:noProof/>
            <w:webHidden/>
          </w:rPr>
          <w:tab/>
        </w:r>
        <w:r w:rsidRPr="0043488C">
          <w:rPr>
            <w:noProof/>
            <w:webHidden/>
          </w:rPr>
          <w:fldChar w:fldCharType="begin"/>
        </w:r>
        <w:r w:rsidRPr="0043488C">
          <w:rPr>
            <w:noProof/>
            <w:webHidden/>
          </w:rPr>
          <w:instrText xml:space="preserve"> PAGEREF _Toc105951572 \h </w:instrText>
        </w:r>
        <w:r w:rsidRPr="0043488C">
          <w:rPr>
            <w:noProof/>
            <w:webHidden/>
          </w:rPr>
        </w:r>
        <w:r w:rsidRPr="0043488C">
          <w:rPr>
            <w:noProof/>
            <w:webHidden/>
          </w:rPr>
          <w:fldChar w:fldCharType="separate"/>
        </w:r>
        <w:r w:rsidRPr="0043488C">
          <w:rPr>
            <w:noProof/>
            <w:webHidden/>
          </w:rPr>
          <w:t>31</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73" w:history="1">
        <w:r w:rsidRPr="0043488C">
          <w:rPr>
            <w:rStyle w:val="ae"/>
            <w:rFonts w:asciiTheme="majorEastAsia" w:eastAsiaTheme="majorEastAsia" w:hAnsiTheme="majorEastAsia"/>
            <w:noProof/>
          </w:rPr>
          <w:t>4.2.3</w:t>
        </w:r>
        <w:r w:rsidRPr="0043488C">
          <w:rPr>
            <w:rStyle w:val="ae"/>
            <w:rFonts w:asciiTheme="majorEastAsia" w:eastAsiaTheme="majorEastAsia" w:hAnsiTheme="majorEastAsia" w:hint="eastAsia"/>
            <w:noProof/>
          </w:rPr>
          <w:t>软件结构图</w:t>
        </w:r>
        <w:r w:rsidRPr="0043488C">
          <w:rPr>
            <w:noProof/>
            <w:webHidden/>
          </w:rPr>
          <w:tab/>
        </w:r>
        <w:r w:rsidRPr="0043488C">
          <w:rPr>
            <w:noProof/>
            <w:webHidden/>
          </w:rPr>
          <w:fldChar w:fldCharType="begin"/>
        </w:r>
        <w:r w:rsidRPr="0043488C">
          <w:rPr>
            <w:noProof/>
            <w:webHidden/>
          </w:rPr>
          <w:instrText xml:space="preserve"> PAGEREF _Toc105951573 \h </w:instrText>
        </w:r>
        <w:r w:rsidRPr="0043488C">
          <w:rPr>
            <w:noProof/>
            <w:webHidden/>
          </w:rPr>
        </w:r>
        <w:r w:rsidRPr="0043488C">
          <w:rPr>
            <w:noProof/>
            <w:webHidden/>
          </w:rPr>
          <w:fldChar w:fldCharType="separate"/>
        </w:r>
        <w:r w:rsidRPr="0043488C">
          <w:rPr>
            <w:noProof/>
            <w:webHidden/>
          </w:rPr>
          <w:t>32</w:t>
        </w:r>
        <w:r w:rsidRPr="0043488C">
          <w:rPr>
            <w:noProof/>
            <w:webHidden/>
          </w:rPr>
          <w:fldChar w:fldCharType="end"/>
        </w:r>
      </w:hyperlink>
    </w:p>
    <w:p w:rsidR="0043488C" w:rsidRPr="0043488C" w:rsidRDefault="0043488C">
      <w:pPr>
        <w:pStyle w:val="20"/>
        <w:rPr>
          <w:rFonts w:asciiTheme="minorHAnsi" w:eastAsiaTheme="minorEastAsia" w:hAnsiTheme="minorHAnsi" w:cstheme="minorBidi"/>
          <w:noProof/>
          <w:sz w:val="21"/>
          <w:szCs w:val="22"/>
          <w:lang w:bidi="ar-SA"/>
        </w:rPr>
      </w:pPr>
      <w:hyperlink w:anchor="_Toc105951574" w:history="1">
        <w:r w:rsidRPr="0043488C">
          <w:rPr>
            <w:rStyle w:val="ae"/>
            <w:noProof/>
          </w:rPr>
          <w:t xml:space="preserve">4.3 </w:t>
        </w:r>
        <w:r w:rsidRPr="0043488C">
          <w:rPr>
            <w:rStyle w:val="ae"/>
            <w:rFonts w:hint="eastAsia"/>
            <w:noProof/>
          </w:rPr>
          <w:t>模块接口、算法设计</w:t>
        </w:r>
        <w:r w:rsidRPr="0043488C">
          <w:rPr>
            <w:noProof/>
            <w:webHidden/>
          </w:rPr>
          <w:tab/>
        </w:r>
        <w:r w:rsidRPr="0043488C">
          <w:rPr>
            <w:noProof/>
            <w:webHidden/>
          </w:rPr>
          <w:fldChar w:fldCharType="begin"/>
        </w:r>
        <w:r w:rsidRPr="0043488C">
          <w:rPr>
            <w:noProof/>
            <w:webHidden/>
          </w:rPr>
          <w:instrText xml:space="preserve"> PAGEREF _Toc105951574 \h </w:instrText>
        </w:r>
        <w:r w:rsidRPr="0043488C">
          <w:rPr>
            <w:noProof/>
            <w:webHidden/>
          </w:rPr>
        </w:r>
        <w:r w:rsidRPr="0043488C">
          <w:rPr>
            <w:noProof/>
            <w:webHidden/>
          </w:rPr>
          <w:fldChar w:fldCharType="separate"/>
        </w:r>
        <w:r w:rsidRPr="0043488C">
          <w:rPr>
            <w:noProof/>
            <w:webHidden/>
          </w:rPr>
          <w:t>33</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75" w:history="1">
        <w:r w:rsidRPr="0043488C">
          <w:rPr>
            <w:rStyle w:val="ae"/>
            <w:rFonts w:asciiTheme="majorEastAsia" w:eastAsiaTheme="majorEastAsia" w:hAnsiTheme="majorEastAsia"/>
            <w:noProof/>
          </w:rPr>
          <w:t xml:space="preserve">4.3.1 </w:t>
        </w:r>
        <w:r w:rsidRPr="0043488C">
          <w:rPr>
            <w:rStyle w:val="ae"/>
            <w:rFonts w:asciiTheme="majorEastAsia" w:eastAsiaTheme="majorEastAsia" w:hAnsiTheme="majorEastAsia" w:hint="eastAsia"/>
            <w:noProof/>
          </w:rPr>
          <w:t>人机界面</w:t>
        </w:r>
        <w:r w:rsidRPr="0043488C">
          <w:rPr>
            <w:noProof/>
            <w:webHidden/>
          </w:rPr>
          <w:tab/>
        </w:r>
        <w:r w:rsidRPr="0043488C">
          <w:rPr>
            <w:noProof/>
            <w:webHidden/>
          </w:rPr>
          <w:fldChar w:fldCharType="begin"/>
        </w:r>
        <w:r w:rsidRPr="0043488C">
          <w:rPr>
            <w:noProof/>
            <w:webHidden/>
          </w:rPr>
          <w:instrText xml:space="preserve"> PAGEREF _Toc105951575 \h </w:instrText>
        </w:r>
        <w:r w:rsidRPr="0043488C">
          <w:rPr>
            <w:noProof/>
            <w:webHidden/>
          </w:rPr>
        </w:r>
        <w:r w:rsidRPr="0043488C">
          <w:rPr>
            <w:noProof/>
            <w:webHidden/>
          </w:rPr>
          <w:fldChar w:fldCharType="separate"/>
        </w:r>
        <w:r w:rsidRPr="0043488C">
          <w:rPr>
            <w:noProof/>
            <w:webHidden/>
          </w:rPr>
          <w:t>33</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76" w:history="1">
        <w:r w:rsidRPr="0043488C">
          <w:rPr>
            <w:rStyle w:val="ae"/>
            <w:rFonts w:asciiTheme="majorEastAsia" w:eastAsiaTheme="majorEastAsia" w:hAnsiTheme="majorEastAsia"/>
            <w:noProof/>
          </w:rPr>
          <w:t xml:space="preserve">4.3.2 </w:t>
        </w:r>
        <w:r w:rsidRPr="0043488C">
          <w:rPr>
            <w:rStyle w:val="ae"/>
            <w:rFonts w:asciiTheme="majorEastAsia" w:eastAsiaTheme="majorEastAsia" w:hAnsiTheme="majorEastAsia" w:hint="eastAsia"/>
            <w:noProof/>
          </w:rPr>
          <w:t>模块参数</w:t>
        </w:r>
        <w:r w:rsidRPr="0043488C">
          <w:rPr>
            <w:noProof/>
            <w:webHidden/>
          </w:rPr>
          <w:tab/>
        </w:r>
        <w:r w:rsidRPr="0043488C">
          <w:rPr>
            <w:noProof/>
            <w:webHidden/>
          </w:rPr>
          <w:fldChar w:fldCharType="begin"/>
        </w:r>
        <w:r w:rsidRPr="0043488C">
          <w:rPr>
            <w:noProof/>
            <w:webHidden/>
          </w:rPr>
          <w:instrText xml:space="preserve"> PAGEREF _Toc105951576 \h </w:instrText>
        </w:r>
        <w:r w:rsidRPr="0043488C">
          <w:rPr>
            <w:noProof/>
            <w:webHidden/>
          </w:rPr>
        </w:r>
        <w:r w:rsidRPr="0043488C">
          <w:rPr>
            <w:noProof/>
            <w:webHidden/>
          </w:rPr>
          <w:fldChar w:fldCharType="separate"/>
        </w:r>
        <w:r w:rsidRPr="0043488C">
          <w:rPr>
            <w:noProof/>
            <w:webHidden/>
          </w:rPr>
          <w:t>34</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77" w:history="1">
        <w:r w:rsidRPr="0043488C">
          <w:rPr>
            <w:rStyle w:val="ae"/>
            <w:rFonts w:asciiTheme="majorEastAsia" w:eastAsiaTheme="majorEastAsia" w:hAnsiTheme="majorEastAsia"/>
            <w:noProof/>
          </w:rPr>
          <w:t xml:space="preserve">4.3.3 </w:t>
        </w:r>
        <w:r w:rsidRPr="0043488C">
          <w:rPr>
            <w:rStyle w:val="ae"/>
            <w:rFonts w:asciiTheme="majorEastAsia" w:eastAsiaTheme="majorEastAsia" w:hAnsiTheme="majorEastAsia" w:hint="eastAsia"/>
            <w:noProof/>
          </w:rPr>
          <w:t>模块内部核心算法</w:t>
        </w:r>
        <w:r w:rsidRPr="0043488C">
          <w:rPr>
            <w:noProof/>
            <w:webHidden/>
          </w:rPr>
          <w:tab/>
        </w:r>
        <w:r w:rsidRPr="0043488C">
          <w:rPr>
            <w:noProof/>
            <w:webHidden/>
          </w:rPr>
          <w:fldChar w:fldCharType="begin"/>
        </w:r>
        <w:r w:rsidRPr="0043488C">
          <w:rPr>
            <w:noProof/>
            <w:webHidden/>
          </w:rPr>
          <w:instrText xml:space="preserve"> PAGEREF _Toc105951577 \h </w:instrText>
        </w:r>
        <w:r w:rsidRPr="0043488C">
          <w:rPr>
            <w:noProof/>
            <w:webHidden/>
          </w:rPr>
        </w:r>
        <w:r w:rsidRPr="0043488C">
          <w:rPr>
            <w:noProof/>
            <w:webHidden/>
          </w:rPr>
          <w:fldChar w:fldCharType="separate"/>
        </w:r>
        <w:r w:rsidRPr="0043488C">
          <w:rPr>
            <w:noProof/>
            <w:webHidden/>
          </w:rPr>
          <w:t>46</w:t>
        </w:r>
        <w:r w:rsidRPr="0043488C">
          <w:rPr>
            <w:noProof/>
            <w:webHidden/>
          </w:rPr>
          <w:fldChar w:fldCharType="end"/>
        </w:r>
      </w:hyperlink>
    </w:p>
    <w:p w:rsidR="0043488C" w:rsidRDefault="0043488C">
      <w:pPr>
        <w:pStyle w:val="10"/>
        <w:rPr>
          <w:rFonts w:asciiTheme="minorHAnsi" w:eastAsiaTheme="minorEastAsia" w:hAnsiTheme="minorHAnsi" w:cstheme="minorBidi"/>
          <w:b w:val="0"/>
          <w:noProof/>
          <w:sz w:val="21"/>
          <w:szCs w:val="22"/>
          <w:lang w:bidi="ar-SA"/>
        </w:rPr>
      </w:pPr>
      <w:hyperlink w:anchor="_Toc105951578" w:history="1">
        <w:r w:rsidRPr="003028A9">
          <w:rPr>
            <w:rStyle w:val="ae"/>
            <w:noProof/>
          </w:rPr>
          <w:t>5</w:t>
        </w:r>
        <w:r w:rsidRPr="003028A9">
          <w:rPr>
            <w:rStyle w:val="ae"/>
            <w:rFonts w:hint="eastAsia"/>
            <w:noProof/>
          </w:rPr>
          <w:t>软件编码与测试</w:t>
        </w:r>
        <w:r>
          <w:rPr>
            <w:noProof/>
            <w:webHidden/>
          </w:rPr>
          <w:tab/>
        </w:r>
        <w:r>
          <w:rPr>
            <w:noProof/>
            <w:webHidden/>
          </w:rPr>
          <w:fldChar w:fldCharType="begin"/>
        </w:r>
        <w:r>
          <w:rPr>
            <w:noProof/>
            <w:webHidden/>
          </w:rPr>
          <w:instrText xml:space="preserve"> PAGEREF _Toc105951578 \h </w:instrText>
        </w:r>
        <w:r>
          <w:rPr>
            <w:noProof/>
            <w:webHidden/>
          </w:rPr>
        </w:r>
        <w:r>
          <w:rPr>
            <w:noProof/>
            <w:webHidden/>
          </w:rPr>
          <w:fldChar w:fldCharType="separate"/>
        </w:r>
        <w:r>
          <w:rPr>
            <w:noProof/>
            <w:webHidden/>
          </w:rPr>
          <w:t>56</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79" w:history="1">
        <w:r w:rsidRPr="003028A9">
          <w:rPr>
            <w:rStyle w:val="ae"/>
            <w:noProof/>
          </w:rPr>
          <w:t>5.1</w:t>
        </w:r>
        <w:r w:rsidRPr="003028A9">
          <w:rPr>
            <w:rStyle w:val="ae"/>
            <w:rFonts w:hint="eastAsia"/>
            <w:noProof/>
          </w:rPr>
          <w:t>软件编码</w:t>
        </w:r>
        <w:r>
          <w:rPr>
            <w:noProof/>
            <w:webHidden/>
          </w:rPr>
          <w:tab/>
        </w:r>
        <w:r>
          <w:rPr>
            <w:noProof/>
            <w:webHidden/>
          </w:rPr>
          <w:fldChar w:fldCharType="begin"/>
        </w:r>
        <w:r>
          <w:rPr>
            <w:noProof/>
            <w:webHidden/>
          </w:rPr>
          <w:instrText xml:space="preserve"> PAGEREF _Toc105951579 \h </w:instrText>
        </w:r>
        <w:r>
          <w:rPr>
            <w:noProof/>
            <w:webHidden/>
          </w:rPr>
        </w:r>
        <w:r>
          <w:rPr>
            <w:noProof/>
            <w:webHidden/>
          </w:rPr>
          <w:fldChar w:fldCharType="separate"/>
        </w:r>
        <w:r>
          <w:rPr>
            <w:noProof/>
            <w:webHidden/>
          </w:rPr>
          <w:t>56</w:t>
        </w:r>
        <w:r>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80" w:history="1">
        <w:r w:rsidRPr="0043488C">
          <w:rPr>
            <w:rStyle w:val="ae"/>
            <w:noProof/>
          </w:rPr>
          <w:t xml:space="preserve">5.1.1 </w:t>
        </w:r>
        <w:r w:rsidRPr="0043488C">
          <w:rPr>
            <w:rStyle w:val="ae"/>
            <w:rFonts w:hint="eastAsia"/>
            <w:noProof/>
          </w:rPr>
          <w:t>编码环境简介</w:t>
        </w:r>
        <w:r w:rsidRPr="0043488C">
          <w:rPr>
            <w:noProof/>
            <w:webHidden/>
          </w:rPr>
          <w:tab/>
        </w:r>
        <w:r w:rsidRPr="0043488C">
          <w:rPr>
            <w:noProof/>
            <w:webHidden/>
          </w:rPr>
          <w:fldChar w:fldCharType="begin"/>
        </w:r>
        <w:r w:rsidRPr="0043488C">
          <w:rPr>
            <w:noProof/>
            <w:webHidden/>
          </w:rPr>
          <w:instrText xml:space="preserve"> PAGEREF _Toc105951580 \h </w:instrText>
        </w:r>
        <w:r w:rsidRPr="0043488C">
          <w:rPr>
            <w:noProof/>
            <w:webHidden/>
          </w:rPr>
        </w:r>
        <w:r w:rsidRPr="0043488C">
          <w:rPr>
            <w:noProof/>
            <w:webHidden/>
          </w:rPr>
          <w:fldChar w:fldCharType="separate"/>
        </w:r>
        <w:r w:rsidRPr="0043488C">
          <w:rPr>
            <w:noProof/>
            <w:webHidden/>
          </w:rPr>
          <w:t>56</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81" w:history="1">
        <w:r w:rsidRPr="0043488C">
          <w:rPr>
            <w:rStyle w:val="ae"/>
            <w:noProof/>
          </w:rPr>
          <w:t xml:space="preserve">5.1.2 </w:t>
        </w:r>
        <w:r w:rsidRPr="0043488C">
          <w:rPr>
            <w:rStyle w:val="ae"/>
            <w:rFonts w:hint="eastAsia"/>
            <w:noProof/>
          </w:rPr>
          <w:t>编码规则简介</w:t>
        </w:r>
        <w:r w:rsidRPr="0043488C">
          <w:rPr>
            <w:noProof/>
            <w:webHidden/>
          </w:rPr>
          <w:tab/>
        </w:r>
        <w:r w:rsidRPr="0043488C">
          <w:rPr>
            <w:noProof/>
            <w:webHidden/>
          </w:rPr>
          <w:fldChar w:fldCharType="begin"/>
        </w:r>
        <w:r w:rsidRPr="0043488C">
          <w:rPr>
            <w:noProof/>
            <w:webHidden/>
          </w:rPr>
          <w:instrText xml:space="preserve"> PAGEREF _Toc105951581 \h </w:instrText>
        </w:r>
        <w:r w:rsidRPr="0043488C">
          <w:rPr>
            <w:noProof/>
            <w:webHidden/>
          </w:rPr>
        </w:r>
        <w:r w:rsidRPr="0043488C">
          <w:rPr>
            <w:noProof/>
            <w:webHidden/>
          </w:rPr>
          <w:fldChar w:fldCharType="separate"/>
        </w:r>
        <w:r w:rsidRPr="0043488C">
          <w:rPr>
            <w:noProof/>
            <w:webHidden/>
          </w:rPr>
          <w:t>56</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82" w:history="1">
        <w:r w:rsidRPr="0043488C">
          <w:rPr>
            <w:rStyle w:val="ae"/>
            <w:noProof/>
          </w:rPr>
          <w:t xml:space="preserve">5.1.3 </w:t>
        </w:r>
        <w:r w:rsidRPr="0043488C">
          <w:rPr>
            <w:rStyle w:val="ae"/>
            <w:rFonts w:hint="eastAsia"/>
            <w:noProof/>
          </w:rPr>
          <w:t>核心代码展示</w:t>
        </w:r>
        <w:r w:rsidRPr="0043488C">
          <w:rPr>
            <w:noProof/>
            <w:webHidden/>
          </w:rPr>
          <w:tab/>
        </w:r>
        <w:r w:rsidRPr="0043488C">
          <w:rPr>
            <w:noProof/>
            <w:webHidden/>
          </w:rPr>
          <w:fldChar w:fldCharType="begin"/>
        </w:r>
        <w:r w:rsidRPr="0043488C">
          <w:rPr>
            <w:noProof/>
            <w:webHidden/>
          </w:rPr>
          <w:instrText xml:space="preserve"> PAGEREF _Toc105951582 \h </w:instrText>
        </w:r>
        <w:r w:rsidRPr="0043488C">
          <w:rPr>
            <w:noProof/>
            <w:webHidden/>
          </w:rPr>
        </w:r>
        <w:r w:rsidRPr="0043488C">
          <w:rPr>
            <w:noProof/>
            <w:webHidden/>
          </w:rPr>
          <w:fldChar w:fldCharType="separate"/>
        </w:r>
        <w:r w:rsidRPr="0043488C">
          <w:rPr>
            <w:noProof/>
            <w:webHidden/>
          </w:rPr>
          <w:t>58</w:t>
        </w:r>
        <w:r w:rsidRPr="0043488C">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83" w:history="1">
        <w:r w:rsidRPr="003028A9">
          <w:rPr>
            <w:rStyle w:val="ae"/>
            <w:noProof/>
          </w:rPr>
          <w:t xml:space="preserve">5.2 </w:t>
        </w:r>
        <w:r w:rsidRPr="003028A9">
          <w:rPr>
            <w:rStyle w:val="ae"/>
            <w:rFonts w:hint="eastAsia"/>
            <w:noProof/>
          </w:rPr>
          <w:t>软件测试</w:t>
        </w:r>
        <w:r>
          <w:rPr>
            <w:noProof/>
            <w:webHidden/>
          </w:rPr>
          <w:tab/>
        </w:r>
        <w:r>
          <w:rPr>
            <w:noProof/>
            <w:webHidden/>
          </w:rPr>
          <w:fldChar w:fldCharType="begin"/>
        </w:r>
        <w:r>
          <w:rPr>
            <w:noProof/>
            <w:webHidden/>
          </w:rPr>
          <w:instrText xml:space="preserve"> PAGEREF _Toc105951583 \h </w:instrText>
        </w:r>
        <w:r>
          <w:rPr>
            <w:noProof/>
            <w:webHidden/>
          </w:rPr>
        </w:r>
        <w:r>
          <w:rPr>
            <w:noProof/>
            <w:webHidden/>
          </w:rPr>
          <w:fldChar w:fldCharType="separate"/>
        </w:r>
        <w:r>
          <w:rPr>
            <w:noProof/>
            <w:webHidden/>
          </w:rPr>
          <w:t>58</w:t>
        </w:r>
        <w:r>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84" w:history="1">
        <w:r w:rsidRPr="0043488C">
          <w:rPr>
            <w:rStyle w:val="ae"/>
            <w:noProof/>
          </w:rPr>
          <w:t xml:space="preserve">5.2.1 </w:t>
        </w:r>
        <w:r w:rsidRPr="0043488C">
          <w:rPr>
            <w:rStyle w:val="ae"/>
            <w:rFonts w:hint="eastAsia"/>
            <w:noProof/>
          </w:rPr>
          <w:t>测试规范和策略叙述</w:t>
        </w:r>
        <w:r w:rsidRPr="0043488C">
          <w:rPr>
            <w:noProof/>
            <w:webHidden/>
          </w:rPr>
          <w:tab/>
        </w:r>
        <w:r w:rsidRPr="0043488C">
          <w:rPr>
            <w:noProof/>
            <w:webHidden/>
          </w:rPr>
          <w:fldChar w:fldCharType="begin"/>
        </w:r>
        <w:r w:rsidRPr="0043488C">
          <w:rPr>
            <w:noProof/>
            <w:webHidden/>
          </w:rPr>
          <w:instrText xml:space="preserve"> PAGEREF _Toc105951584 \h </w:instrText>
        </w:r>
        <w:r w:rsidRPr="0043488C">
          <w:rPr>
            <w:noProof/>
            <w:webHidden/>
          </w:rPr>
        </w:r>
        <w:r w:rsidRPr="0043488C">
          <w:rPr>
            <w:noProof/>
            <w:webHidden/>
          </w:rPr>
          <w:fldChar w:fldCharType="separate"/>
        </w:r>
        <w:r w:rsidRPr="0043488C">
          <w:rPr>
            <w:noProof/>
            <w:webHidden/>
          </w:rPr>
          <w:t>58</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85" w:history="1">
        <w:r w:rsidRPr="0043488C">
          <w:rPr>
            <w:rStyle w:val="ae"/>
            <w:noProof/>
          </w:rPr>
          <w:t xml:space="preserve">5.2.2 </w:t>
        </w:r>
        <w:r w:rsidRPr="0043488C">
          <w:rPr>
            <w:rStyle w:val="ae"/>
            <w:rFonts w:hint="eastAsia"/>
            <w:noProof/>
          </w:rPr>
          <w:t>软件交互场景描述</w:t>
        </w:r>
        <w:r w:rsidRPr="0043488C">
          <w:rPr>
            <w:noProof/>
            <w:webHidden/>
          </w:rPr>
          <w:tab/>
        </w:r>
        <w:r w:rsidRPr="0043488C">
          <w:rPr>
            <w:noProof/>
            <w:webHidden/>
          </w:rPr>
          <w:fldChar w:fldCharType="begin"/>
        </w:r>
        <w:r w:rsidRPr="0043488C">
          <w:rPr>
            <w:noProof/>
            <w:webHidden/>
          </w:rPr>
          <w:instrText xml:space="preserve"> PAGEREF _Toc105951585 \h </w:instrText>
        </w:r>
        <w:r w:rsidRPr="0043488C">
          <w:rPr>
            <w:noProof/>
            <w:webHidden/>
          </w:rPr>
        </w:r>
        <w:r w:rsidRPr="0043488C">
          <w:rPr>
            <w:noProof/>
            <w:webHidden/>
          </w:rPr>
          <w:fldChar w:fldCharType="separate"/>
        </w:r>
        <w:r w:rsidRPr="0043488C">
          <w:rPr>
            <w:noProof/>
            <w:webHidden/>
          </w:rPr>
          <w:t>59</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86" w:history="1">
        <w:r w:rsidRPr="0043488C">
          <w:rPr>
            <w:rStyle w:val="ae"/>
            <w:noProof/>
          </w:rPr>
          <w:t>5.2.3</w:t>
        </w:r>
        <w:r w:rsidRPr="0043488C">
          <w:rPr>
            <w:rStyle w:val="ae"/>
            <w:rFonts w:hint="eastAsia"/>
            <w:noProof/>
          </w:rPr>
          <w:t>黑盒测试用例设计及测试结果</w:t>
        </w:r>
        <w:r w:rsidRPr="0043488C">
          <w:rPr>
            <w:noProof/>
            <w:webHidden/>
          </w:rPr>
          <w:tab/>
        </w:r>
        <w:r w:rsidRPr="0043488C">
          <w:rPr>
            <w:noProof/>
            <w:webHidden/>
          </w:rPr>
          <w:fldChar w:fldCharType="begin"/>
        </w:r>
        <w:r w:rsidRPr="0043488C">
          <w:rPr>
            <w:noProof/>
            <w:webHidden/>
          </w:rPr>
          <w:instrText xml:space="preserve"> PAGEREF _Toc105951586 \h </w:instrText>
        </w:r>
        <w:r w:rsidRPr="0043488C">
          <w:rPr>
            <w:noProof/>
            <w:webHidden/>
          </w:rPr>
        </w:r>
        <w:r w:rsidRPr="0043488C">
          <w:rPr>
            <w:noProof/>
            <w:webHidden/>
          </w:rPr>
          <w:fldChar w:fldCharType="separate"/>
        </w:r>
        <w:r w:rsidRPr="0043488C">
          <w:rPr>
            <w:noProof/>
            <w:webHidden/>
          </w:rPr>
          <w:t>59</w:t>
        </w:r>
        <w:r w:rsidRPr="0043488C">
          <w:rPr>
            <w:noProof/>
            <w:webHidden/>
          </w:rPr>
          <w:fldChar w:fldCharType="end"/>
        </w:r>
      </w:hyperlink>
    </w:p>
    <w:p w:rsidR="0043488C" w:rsidRPr="0043488C" w:rsidRDefault="0043488C">
      <w:pPr>
        <w:pStyle w:val="30"/>
        <w:rPr>
          <w:rFonts w:asciiTheme="minorHAnsi" w:eastAsiaTheme="minorEastAsia" w:hAnsiTheme="minorHAnsi" w:cstheme="minorBidi"/>
          <w:noProof/>
          <w:szCs w:val="22"/>
          <w:lang w:bidi="ar-SA"/>
        </w:rPr>
      </w:pPr>
      <w:hyperlink w:anchor="_Toc105951587" w:history="1">
        <w:r w:rsidRPr="0043488C">
          <w:rPr>
            <w:rStyle w:val="ae"/>
            <w:noProof/>
          </w:rPr>
          <w:t>5.2.4</w:t>
        </w:r>
        <w:r w:rsidRPr="0043488C">
          <w:rPr>
            <w:rStyle w:val="ae"/>
            <w:rFonts w:hint="eastAsia"/>
            <w:noProof/>
          </w:rPr>
          <w:t>白盒测试用例设计及测试结果</w:t>
        </w:r>
        <w:r w:rsidRPr="0043488C">
          <w:rPr>
            <w:noProof/>
            <w:webHidden/>
          </w:rPr>
          <w:tab/>
        </w:r>
        <w:r w:rsidRPr="0043488C">
          <w:rPr>
            <w:noProof/>
            <w:webHidden/>
          </w:rPr>
          <w:fldChar w:fldCharType="begin"/>
        </w:r>
        <w:r w:rsidRPr="0043488C">
          <w:rPr>
            <w:noProof/>
            <w:webHidden/>
          </w:rPr>
          <w:instrText xml:space="preserve"> PAGEREF _Toc105951587 \h </w:instrText>
        </w:r>
        <w:r w:rsidRPr="0043488C">
          <w:rPr>
            <w:noProof/>
            <w:webHidden/>
          </w:rPr>
        </w:r>
        <w:r w:rsidRPr="0043488C">
          <w:rPr>
            <w:noProof/>
            <w:webHidden/>
          </w:rPr>
          <w:fldChar w:fldCharType="separate"/>
        </w:r>
        <w:r w:rsidRPr="0043488C">
          <w:rPr>
            <w:noProof/>
            <w:webHidden/>
          </w:rPr>
          <w:t>62</w:t>
        </w:r>
        <w:r w:rsidRPr="0043488C">
          <w:rPr>
            <w:noProof/>
            <w:webHidden/>
          </w:rPr>
          <w:fldChar w:fldCharType="end"/>
        </w:r>
      </w:hyperlink>
    </w:p>
    <w:p w:rsidR="0043488C" w:rsidRDefault="0043488C">
      <w:pPr>
        <w:pStyle w:val="10"/>
        <w:rPr>
          <w:rFonts w:asciiTheme="minorHAnsi" w:eastAsiaTheme="minorEastAsia" w:hAnsiTheme="minorHAnsi" w:cstheme="minorBidi"/>
          <w:b w:val="0"/>
          <w:noProof/>
          <w:sz w:val="21"/>
          <w:szCs w:val="22"/>
          <w:lang w:bidi="ar-SA"/>
        </w:rPr>
      </w:pPr>
      <w:hyperlink w:anchor="_Toc105951588" w:history="1">
        <w:r w:rsidRPr="003028A9">
          <w:rPr>
            <w:rStyle w:val="ae"/>
            <w:noProof/>
          </w:rPr>
          <w:t>6</w:t>
        </w:r>
        <w:r w:rsidRPr="003028A9">
          <w:rPr>
            <w:rStyle w:val="ae"/>
            <w:rFonts w:hint="eastAsia"/>
            <w:noProof/>
          </w:rPr>
          <w:t>操作手册</w:t>
        </w:r>
        <w:r>
          <w:rPr>
            <w:noProof/>
            <w:webHidden/>
          </w:rPr>
          <w:tab/>
        </w:r>
        <w:r>
          <w:rPr>
            <w:noProof/>
            <w:webHidden/>
          </w:rPr>
          <w:fldChar w:fldCharType="begin"/>
        </w:r>
        <w:r>
          <w:rPr>
            <w:noProof/>
            <w:webHidden/>
          </w:rPr>
          <w:instrText xml:space="preserve"> PAGEREF _Toc105951588 \h </w:instrText>
        </w:r>
        <w:r>
          <w:rPr>
            <w:noProof/>
            <w:webHidden/>
          </w:rPr>
        </w:r>
        <w:r>
          <w:rPr>
            <w:noProof/>
            <w:webHidden/>
          </w:rPr>
          <w:fldChar w:fldCharType="separate"/>
        </w:r>
        <w:r>
          <w:rPr>
            <w:noProof/>
            <w:webHidden/>
          </w:rPr>
          <w:t>68</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89" w:history="1">
        <w:r w:rsidRPr="003028A9">
          <w:rPr>
            <w:rStyle w:val="ae"/>
            <w:noProof/>
          </w:rPr>
          <w:t>6.1</w:t>
        </w:r>
        <w:r w:rsidRPr="003028A9">
          <w:rPr>
            <w:rStyle w:val="ae"/>
            <w:rFonts w:hint="eastAsia"/>
            <w:noProof/>
          </w:rPr>
          <w:t>软件安装及配置说明</w:t>
        </w:r>
        <w:r>
          <w:rPr>
            <w:noProof/>
            <w:webHidden/>
          </w:rPr>
          <w:tab/>
        </w:r>
        <w:r>
          <w:rPr>
            <w:noProof/>
            <w:webHidden/>
          </w:rPr>
          <w:fldChar w:fldCharType="begin"/>
        </w:r>
        <w:r>
          <w:rPr>
            <w:noProof/>
            <w:webHidden/>
          </w:rPr>
          <w:instrText xml:space="preserve"> PAGEREF _Toc105951589 \h </w:instrText>
        </w:r>
        <w:r>
          <w:rPr>
            <w:noProof/>
            <w:webHidden/>
          </w:rPr>
        </w:r>
        <w:r>
          <w:rPr>
            <w:noProof/>
            <w:webHidden/>
          </w:rPr>
          <w:fldChar w:fldCharType="separate"/>
        </w:r>
        <w:r>
          <w:rPr>
            <w:noProof/>
            <w:webHidden/>
          </w:rPr>
          <w:t>68</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90" w:history="1">
        <w:r w:rsidRPr="003028A9">
          <w:rPr>
            <w:rStyle w:val="ae"/>
            <w:noProof/>
          </w:rPr>
          <w:t>6.2</w:t>
        </w:r>
        <w:r w:rsidRPr="003028A9">
          <w:rPr>
            <w:rStyle w:val="ae"/>
            <w:rFonts w:hint="eastAsia"/>
            <w:noProof/>
          </w:rPr>
          <w:t>功能使用说明</w:t>
        </w:r>
        <w:r>
          <w:rPr>
            <w:noProof/>
            <w:webHidden/>
          </w:rPr>
          <w:tab/>
        </w:r>
        <w:r>
          <w:rPr>
            <w:noProof/>
            <w:webHidden/>
          </w:rPr>
          <w:fldChar w:fldCharType="begin"/>
        </w:r>
        <w:r>
          <w:rPr>
            <w:noProof/>
            <w:webHidden/>
          </w:rPr>
          <w:instrText xml:space="preserve"> PAGEREF _Toc105951590 \h </w:instrText>
        </w:r>
        <w:r>
          <w:rPr>
            <w:noProof/>
            <w:webHidden/>
          </w:rPr>
        </w:r>
        <w:r>
          <w:rPr>
            <w:noProof/>
            <w:webHidden/>
          </w:rPr>
          <w:fldChar w:fldCharType="separate"/>
        </w:r>
        <w:r>
          <w:rPr>
            <w:noProof/>
            <w:webHidden/>
          </w:rPr>
          <w:t>68</w:t>
        </w:r>
        <w:r>
          <w:rPr>
            <w:noProof/>
            <w:webHidden/>
          </w:rPr>
          <w:fldChar w:fldCharType="end"/>
        </w:r>
      </w:hyperlink>
    </w:p>
    <w:p w:rsidR="0043488C" w:rsidRDefault="0043488C">
      <w:pPr>
        <w:pStyle w:val="10"/>
        <w:rPr>
          <w:rFonts w:asciiTheme="minorHAnsi" w:eastAsiaTheme="minorEastAsia" w:hAnsiTheme="minorHAnsi" w:cstheme="minorBidi"/>
          <w:b w:val="0"/>
          <w:noProof/>
          <w:sz w:val="21"/>
          <w:szCs w:val="22"/>
          <w:lang w:bidi="ar-SA"/>
        </w:rPr>
      </w:pPr>
      <w:hyperlink w:anchor="_Toc105951591" w:history="1">
        <w:r w:rsidRPr="003028A9">
          <w:rPr>
            <w:rStyle w:val="ae"/>
            <w:noProof/>
          </w:rPr>
          <w:t>7</w:t>
        </w:r>
        <w:r w:rsidRPr="003028A9">
          <w:rPr>
            <w:rStyle w:val="ae"/>
            <w:rFonts w:hint="eastAsia"/>
            <w:noProof/>
          </w:rPr>
          <w:t>总结与展望</w:t>
        </w:r>
        <w:r>
          <w:rPr>
            <w:noProof/>
            <w:webHidden/>
          </w:rPr>
          <w:tab/>
        </w:r>
        <w:r>
          <w:rPr>
            <w:noProof/>
            <w:webHidden/>
          </w:rPr>
          <w:fldChar w:fldCharType="begin"/>
        </w:r>
        <w:r>
          <w:rPr>
            <w:noProof/>
            <w:webHidden/>
          </w:rPr>
          <w:instrText xml:space="preserve"> PAGEREF _Toc105951591 \h </w:instrText>
        </w:r>
        <w:r>
          <w:rPr>
            <w:noProof/>
            <w:webHidden/>
          </w:rPr>
        </w:r>
        <w:r>
          <w:rPr>
            <w:noProof/>
            <w:webHidden/>
          </w:rPr>
          <w:fldChar w:fldCharType="separate"/>
        </w:r>
        <w:r>
          <w:rPr>
            <w:noProof/>
            <w:webHidden/>
          </w:rPr>
          <w:t>75</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92" w:history="1">
        <w:r w:rsidRPr="003028A9">
          <w:rPr>
            <w:rStyle w:val="ae"/>
            <w:rFonts w:ascii="宋体" w:hAnsi="宋体" w:cs="Arial"/>
            <w:noProof/>
          </w:rPr>
          <w:t>7.1</w:t>
        </w:r>
        <w:r w:rsidRPr="003028A9">
          <w:rPr>
            <w:rStyle w:val="ae"/>
            <w:rFonts w:hint="eastAsia"/>
            <w:noProof/>
          </w:rPr>
          <w:t>结论</w:t>
        </w:r>
        <w:r>
          <w:rPr>
            <w:noProof/>
            <w:webHidden/>
          </w:rPr>
          <w:tab/>
        </w:r>
        <w:r>
          <w:rPr>
            <w:noProof/>
            <w:webHidden/>
          </w:rPr>
          <w:fldChar w:fldCharType="begin"/>
        </w:r>
        <w:r>
          <w:rPr>
            <w:noProof/>
            <w:webHidden/>
          </w:rPr>
          <w:instrText xml:space="preserve"> PAGEREF _Toc105951592 \h </w:instrText>
        </w:r>
        <w:r>
          <w:rPr>
            <w:noProof/>
            <w:webHidden/>
          </w:rPr>
        </w:r>
        <w:r>
          <w:rPr>
            <w:noProof/>
            <w:webHidden/>
          </w:rPr>
          <w:fldChar w:fldCharType="separate"/>
        </w:r>
        <w:r>
          <w:rPr>
            <w:noProof/>
            <w:webHidden/>
          </w:rPr>
          <w:t>75</w:t>
        </w:r>
        <w:r>
          <w:rPr>
            <w:noProof/>
            <w:webHidden/>
          </w:rPr>
          <w:fldChar w:fldCharType="end"/>
        </w:r>
      </w:hyperlink>
    </w:p>
    <w:p w:rsidR="0043488C" w:rsidRDefault="0043488C">
      <w:pPr>
        <w:pStyle w:val="20"/>
        <w:rPr>
          <w:rFonts w:asciiTheme="minorHAnsi" w:eastAsiaTheme="minorEastAsia" w:hAnsiTheme="minorHAnsi" w:cstheme="minorBidi"/>
          <w:noProof/>
          <w:sz w:val="21"/>
          <w:szCs w:val="22"/>
          <w:lang w:bidi="ar-SA"/>
        </w:rPr>
      </w:pPr>
      <w:hyperlink w:anchor="_Toc105951593" w:history="1">
        <w:r w:rsidRPr="003028A9">
          <w:rPr>
            <w:rStyle w:val="ae"/>
            <w:noProof/>
          </w:rPr>
          <w:t>7.2</w:t>
        </w:r>
        <w:r w:rsidRPr="003028A9">
          <w:rPr>
            <w:rStyle w:val="ae"/>
            <w:rFonts w:hint="eastAsia"/>
            <w:noProof/>
          </w:rPr>
          <w:t>问题与展望</w:t>
        </w:r>
        <w:r>
          <w:rPr>
            <w:noProof/>
            <w:webHidden/>
          </w:rPr>
          <w:tab/>
        </w:r>
        <w:r>
          <w:rPr>
            <w:noProof/>
            <w:webHidden/>
          </w:rPr>
          <w:fldChar w:fldCharType="begin"/>
        </w:r>
        <w:r>
          <w:rPr>
            <w:noProof/>
            <w:webHidden/>
          </w:rPr>
          <w:instrText xml:space="preserve"> PAGEREF _Toc105951593 \h </w:instrText>
        </w:r>
        <w:r>
          <w:rPr>
            <w:noProof/>
            <w:webHidden/>
          </w:rPr>
        </w:r>
        <w:r>
          <w:rPr>
            <w:noProof/>
            <w:webHidden/>
          </w:rPr>
          <w:fldChar w:fldCharType="separate"/>
        </w:r>
        <w:r>
          <w:rPr>
            <w:noProof/>
            <w:webHidden/>
          </w:rPr>
          <w:t>75</w:t>
        </w:r>
        <w:r>
          <w:rPr>
            <w:noProof/>
            <w:webHidden/>
          </w:rPr>
          <w:fldChar w:fldCharType="end"/>
        </w:r>
      </w:hyperlink>
    </w:p>
    <w:p w:rsidR="0043488C" w:rsidRDefault="0043488C">
      <w:pPr>
        <w:pStyle w:val="10"/>
        <w:rPr>
          <w:rFonts w:asciiTheme="minorHAnsi" w:eastAsiaTheme="minorEastAsia" w:hAnsiTheme="minorHAnsi" w:cstheme="minorBidi"/>
          <w:b w:val="0"/>
          <w:noProof/>
          <w:sz w:val="21"/>
          <w:szCs w:val="22"/>
          <w:lang w:bidi="ar-SA"/>
        </w:rPr>
      </w:pPr>
      <w:hyperlink w:anchor="_Toc105951594" w:history="1">
        <w:r w:rsidRPr="003028A9">
          <w:rPr>
            <w:rStyle w:val="ae"/>
            <w:rFonts w:hint="eastAsia"/>
            <w:noProof/>
          </w:rPr>
          <w:t>参考文献</w:t>
        </w:r>
        <w:r>
          <w:rPr>
            <w:noProof/>
            <w:webHidden/>
          </w:rPr>
          <w:tab/>
        </w:r>
        <w:r>
          <w:rPr>
            <w:noProof/>
            <w:webHidden/>
          </w:rPr>
          <w:fldChar w:fldCharType="begin"/>
        </w:r>
        <w:r>
          <w:rPr>
            <w:noProof/>
            <w:webHidden/>
          </w:rPr>
          <w:instrText xml:space="preserve"> PAGEREF _Toc105951594 \h </w:instrText>
        </w:r>
        <w:r>
          <w:rPr>
            <w:noProof/>
            <w:webHidden/>
          </w:rPr>
        </w:r>
        <w:r>
          <w:rPr>
            <w:noProof/>
            <w:webHidden/>
          </w:rPr>
          <w:fldChar w:fldCharType="separate"/>
        </w:r>
        <w:r>
          <w:rPr>
            <w:noProof/>
            <w:webHidden/>
          </w:rPr>
          <w:t>76</w:t>
        </w:r>
        <w:r>
          <w:rPr>
            <w:noProof/>
            <w:webHidden/>
          </w:rPr>
          <w:fldChar w:fldCharType="end"/>
        </w:r>
      </w:hyperlink>
    </w:p>
    <w:p w:rsidR="0043488C" w:rsidRDefault="0043488C">
      <w:pPr>
        <w:pStyle w:val="10"/>
        <w:rPr>
          <w:rFonts w:asciiTheme="minorHAnsi" w:eastAsiaTheme="minorEastAsia" w:hAnsiTheme="minorHAnsi" w:cstheme="minorBidi"/>
          <w:b w:val="0"/>
          <w:noProof/>
          <w:sz w:val="21"/>
          <w:szCs w:val="22"/>
          <w:lang w:bidi="ar-SA"/>
        </w:rPr>
      </w:pPr>
      <w:hyperlink w:anchor="_Toc105951595" w:history="1">
        <w:r w:rsidRPr="003028A9">
          <w:rPr>
            <w:rStyle w:val="ae"/>
            <w:rFonts w:hint="eastAsia"/>
            <w:noProof/>
          </w:rPr>
          <w:t>致</w:t>
        </w:r>
        <w:r w:rsidRPr="003028A9">
          <w:rPr>
            <w:rStyle w:val="ae"/>
            <w:noProof/>
          </w:rPr>
          <w:t xml:space="preserve">  </w:t>
        </w:r>
        <w:r w:rsidRPr="003028A9">
          <w:rPr>
            <w:rStyle w:val="ae"/>
            <w:rFonts w:hint="eastAsia"/>
            <w:noProof/>
          </w:rPr>
          <w:t>谢</w:t>
        </w:r>
        <w:r>
          <w:rPr>
            <w:noProof/>
            <w:webHidden/>
          </w:rPr>
          <w:tab/>
        </w:r>
        <w:r>
          <w:rPr>
            <w:noProof/>
            <w:webHidden/>
          </w:rPr>
          <w:fldChar w:fldCharType="begin"/>
        </w:r>
        <w:r>
          <w:rPr>
            <w:noProof/>
            <w:webHidden/>
          </w:rPr>
          <w:instrText xml:space="preserve"> PAGEREF _Toc105951595 \h </w:instrText>
        </w:r>
        <w:r>
          <w:rPr>
            <w:noProof/>
            <w:webHidden/>
          </w:rPr>
        </w:r>
        <w:r>
          <w:rPr>
            <w:noProof/>
            <w:webHidden/>
          </w:rPr>
          <w:fldChar w:fldCharType="separate"/>
        </w:r>
        <w:r>
          <w:rPr>
            <w:noProof/>
            <w:webHidden/>
          </w:rPr>
          <w:t>77</w:t>
        </w:r>
        <w:r>
          <w:rPr>
            <w:noProof/>
            <w:webHidden/>
          </w:rPr>
          <w:fldChar w:fldCharType="end"/>
        </w:r>
      </w:hyperlink>
    </w:p>
    <w:p w:rsidR="00F935F8" w:rsidRDefault="00FD164F">
      <w:pPr>
        <w:spacing w:line="360" w:lineRule="auto"/>
        <w:sectPr w:rsidR="00F935F8">
          <w:footerReference w:type="default" r:id="rId14"/>
          <w:pgSz w:w="11906" w:h="16838"/>
          <w:pgMar w:top="1418" w:right="1588" w:bottom="1418" w:left="1588" w:header="851" w:footer="851" w:gutter="284"/>
          <w:pgNumType w:start="1"/>
          <w:cols w:space="425"/>
          <w:docGrid w:type="lines" w:linePitch="312"/>
        </w:sectPr>
      </w:pPr>
      <w:r>
        <w:fldChar w:fldCharType="end"/>
      </w:r>
    </w:p>
    <w:p w:rsidR="00F935F8" w:rsidRDefault="00FD164F">
      <w:pPr>
        <w:pStyle w:val="1"/>
      </w:pPr>
      <w:bookmarkStart w:id="52" w:name="_Toc515204371"/>
      <w:bookmarkStart w:id="53" w:name="_Toc166825960"/>
      <w:bookmarkStart w:id="54" w:name="_Toc495165215"/>
      <w:bookmarkStart w:id="55" w:name="_Toc166815633"/>
      <w:bookmarkStart w:id="56" w:name="_Toc105951544"/>
      <w:bookmarkEnd w:id="50"/>
      <w:bookmarkEnd w:id="51"/>
      <w:r>
        <w:rPr>
          <w:rFonts w:hint="eastAsia"/>
        </w:rPr>
        <w:lastRenderedPageBreak/>
        <w:t>1</w:t>
      </w:r>
      <w:r>
        <w:rPr>
          <w:rFonts w:hint="eastAsia"/>
        </w:rPr>
        <w:t>绪论</w:t>
      </w:r>
      <w:bookmarkEnd w:id="52"/>
      <w:bookmarkEnd w:id="56"/>
    </w:p>
    <w:p w:rsidR="00F935F8" w:rsidRDefault="00FD164F">
      <w:pPr>
        <w:pStyle w:val="2"/>
        <w:spacing w:before="156" w:after="156"/>
      </w:pPr>
      <w:bookmarkStart w:id="57" w:name="_Toc515204372"/>
      <w:bookmarkStart w:id="58" w:name="_Toc105951545"/>
      <w:r>
        <w:rPr>
          <w:rFonts w:hint="eastAsia"/>
        </w:rPr>
        <w:t>1.1</w:t>
      </w:r>
      <w:r>
        <w:rPr>
          <w:rFonts w:hint="eastAsia"/>
        </w:rPr>
        <w:t>研究背景和意义</w:t>
      </w:r>
      <w:bookmarkEnd w:id="53"/>
      <w:bookmarkEnd w:id="54"/>
      <w:bookmarkEnd w:id="57"/>
      <w:bookmarkEnd w:id="58"/>
    </w:p>
    <w:bookmarkEnd w:id="55"/>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国内电影市场增长迅速，中国已成为世界第二大电影市场，并在不断缩小与北美市场的差距，电影业迸发出强劲活力。电影产业在整个文化产业中的比重愈加突出。在这其中,网络社交、互联网宣传、线上售票、大数据分析等互联网工具起了关键的推动作用。如今，观众观看影视作品更加注重选择符合自己的价值观，电影制作有新意、有意义的电影，而不单纯选择博人眼球，利用流量明星赚取票房的电影。</w:t>
      </w:r>
    </w:p>
    <w:p w:rsidR="00F935F8" w:rsidRDefault="00FD164F">
      <w:pPr>
        <w:spacing w:line="360" w:lineRule="auto"/>
        <w:ind w:firstLine="480"/>
        <w:rPr>
          <w:rFonts w:asciiTheme="minorEastAsia" w:eastAsiaTheme="minorEastAsia" w:hAnsiTheme="minorEastAsia"/>
          <w:sz w:val="24"/>
        </w:rPr>
      </w:pPr>
      <w:r>
        <w:rPr>
          <w:rFonts w:asciiTheme="minorEastAsia" w:eastAsiaTheme="minorEastAsia" w:hAnsiTheme="minorEastAsia" w:hint="eastAsia"/>
          <w:sz w:val="24"/>
        </w:rPr>
        <w:t>热门互联网社交平台的电影票房和影评带来了大量的消费者数据,通过分析各类电影的票房数据和影评数据,能够更有效的获悉一些重要信息,比如电影消费者不同群体的比重、偏好等信息。豆瓣电影作为中国最大的电影分享与评论社区，可提供最新的电影介绍及相关评论，并根据个人喜好，向用户推荐电影，同时，用户也可以根据电影的打分和影评选择是否观看一部电</w:t>
      </w:r>
      <w:r>
        <w:rPr>
          <w:rFonts w:hint="eastAsia"/>
          <w:sz w:val="24"/>
        </w:rPr>
        <w:t>影，所以，对大量的影评数据进行深入分析，了解大众对电影的态度以及电影</w:t>
      </w:r>
      <w:r>
        <w:rPr>
          <w:rFonts w:asciiTheme="minorEastAsia" w:eastAsiaTheme="minorEastAsia" w:hAnsiTheme="minorEastAsia" w:hint="eastAsia"/>
          <w:sz w:val="24"/>
        </w:rPr>
        <w:t>本身的特色，为观影者提供正确的导向是非常有意义的。</w:t>
      </w:r>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同时，从人类的认知学习能力来看,同样包含信息的一组数据,用图形的形式表达出来,有利于影视产业上下游从业者,更准确地做出正确的投资方向、排片日期等重要决策,因此利用大数据分析可对各类型电影消费者进行精确定位、精准宣传和精准推介。</w:t>
      </w:r>
    </w:p>
    <w:p w:rsidR="00F935F8" w:rsidRDefault="00FD164F">
      <w:pPr>
        <w:pStyle w:val="2"/>
        <w:spacing w:before="156" w:after="156"/>
      </w:pPr>
      <w:bookmarkStart w:id="59" w:name="_Toc495165216"/>
      <w:bookmarkStart w:id="60" w:name="_Toc166815634"/>
      <w:bookmarkStart w:id="61" w:name="_Toc166825961"/>
      <w:bookmarkStart w:id="62" w:name="_Toc515204373"/>
      <w:bookmarkStart w:id="63" w:name="_Toc105951546"/>
      <w:r>
        <w:rPr>
          <w:rFonts w:hint="eastAsia"/>
        </w:rPr>
        <w:t>1.2</w:t>
      </w:r>
      <w:r>
        <w:rPr>
          <w:rFonts w:hint="eastAsia"/>
        </w:rPr>
        <w:t>国内外</w:t>
      </w:r>
      <w:r>
        <w:t>研究现状</w:t>
      </w:r>
      <w:bookmarkEnd w:id="59"/>
      <w:bookmarkEnd w:id="60"/>
      <w:bookmarkEnd w:id="61"/>
      <w:bookmarkEnd w:id="62"/>
      <w:bookmarkEnd w:id="63"/>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近年来，随着人们生活水平的提高，文化产业开始逐渐向国民支柱型产业转变。电影，作为文化产业中的重要组成部分，因其发展规模和增长速度的不断走高，日渐成为人们关注的焦点。</w:t>
      </w:r>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目前，国外有很多基于Movielens 和 IMDB电影数据的研究。Herr 等</w:t>
      </w:r>
      <w:r>
        <w:rPr>
          <w:rFonts w:asciiTheme="minorEastAsia" w:eastAsiaTheme="minorEastAsia" w:hAnsiTheme="minorEastAsia"/>
          <w:sz w:val="24"/>
          <w:vertAlign w:val="superscript"/>
          <w:rPrChange w:id="64" w:author="周万怀" w:date="2022-04-24T08:26:00Z">
            <w:rPr>
              <w:rFonts w:asciiTheme="minorEastAsia" w:eastAsiaTheme="minorEastAsia" w:hAnsiTheme="minorEastAsia"/>
              <w:sz w:val="24"/>
            </w:rPr>
          </w:rPrChange>
        </w:rPr>
        <w:t>［1］</w:t>
      </w:r>
      <w:r>
        <w:rPr>
          <w:rFonts w:asciiTheme="minorEastAsia" w:eastAsiaTheme="minorEastAsia" w:hAnsiTheme="minorEastAsia"/>
          <w:sz w:val="24"/>
        </w:rPr>
        <w:t>对428 44</w:t>
      </w:r>
      <w:r>
        <w:rPr>
          <w:rFonts w:asciiTheme="minorEastAsia" w:eastAsiaTheme="minorEastAsia" w:hAnsiTheme="minorEastAsia" w:hint="eastAsia"/>
          <w:sz w:val="24"/>
        </w:rPr>
        <w:t>0</w:t>
      </w:r>
      <w:r>
        <w:rPr>
          <w:rFonts w:asciiTheme="minorEastAsia" w:eastAsiaTheme="minorEastAsia" w:hAnsiTheme="minorEastAsia"/>
          <w:sz w:val="24"/>
        </w:rPr>
        <w:t>部电影做简单统计后，使用折线图来可视化电影的发展；Haughton 等</w:t>
      </w:r>
      <w:ins w:id="65" w:author="周万怀" w:date="2022-04-24T08:26:00Z">
        <w:r>
          <w:rPr>
            <w:rFonts w:asciiTheme="minorEastAsia" w:eastAsiaTheme="minorEastAsia" w:hAnsiTheme="minorEastAsia"/>
            <w:sz w:val="24"/>
            <w:vertAlign w:val="superscript"/>
            <w:rPrChange w:id="66" w:author="周万怀" w:date="2022-04-24T08:26:00Z">
              <w:rPr>
                <w:rFonts w:asciiTheme="minorEastAsia" w:eastAsiaTheme="minorEastAsia" w:hAnsiTheme="minorEastAsia"/>
                <w:sz w:val="24"/>
              </w:rPr>
            </w:rPrChange>
          </w:rPr>
          <w:t>[2]</w:t>
        </w:r>
      </w:ins>
      <w:r>
        <w:rPr>
          <w:rFonts w:asciiTheme="minorEastAsia" w:eastAsiaTheme="minorEastAsia" w:hAnsiTheme="minorEastAsia"/>
          <w:sz w:val="24"/>
        </w:rPr>
        <w:t>用网络图的方法分析电影与演员之间的关系</w:t>
      </w:r>
      <w:del w:id="67" w:author="周万怀" w:date="2022-04-24T08:26:00Z">
        <w:r>
          <w:rPr>
            <w:rFonts w:asciiTheme="minorEastAsia" w:eastAsiaTheme="minorEastAsia" w:hAnsiTheme="minorEastAsia"/>
            <w:sz w:val="24"/>
          </w:rPr>
          <w:delText>［2］</w:delText>
        </w:r>
      </w:del>
      <w:r>
        <w:rPr>
          <w:rFonts w:asciiTheme="minorEastAsia" w:eastAsiaTheme="minorEastAsia" w:hAnsiTheme="minorEastAsia"/>
          <w:sz w:val="24"/>
        </w:rPr>
        <w:t>；Nemeth 等</w:t>
      </w:r>
      <w:r>
        <w:rPr>
          <w:rFonts w:asciiTheme="minorEastAsia" w:eastAsiaTheme="minorEastAsia" w:hAnsiTheme="minorEastAsia"/>
          <w:sz w:val="24"/>
          <w:vertAlign w:val="superscript"/>
          <w:rPrChange w:id="68" w:author="周万怀" w:date="2022-04-24T08:26:00Z">
            <w:rPr>
              <w:rFonts w:asciiTheme="minorEastAsia" w:eastAsiaTheme="minorEastAsia" w:hAnsiTheme="minorEastAsia"/>
              <w:sz w:val="24"/>
            </w:rPr>
          </w:rPrChange>
        </w:rPr>
        <w:t>［3］</w:t>
      </w:r>
      <w:r>
        <w:rPr>
          <w:rFonts w:asciiTheme="minorEastAsia" w:eastAsiaTheme="minorEastAsia" w:hAnsiTheme="minorEastAsia"/>
          <w:sz w:val="24"/>
        </w:rPr>
        <w:t>推荐符合用户兴趣的电影，对每一个电影设计特征地图；许冰晗等</w:t>
      </w:r>
      <w:r>
        <w:rPr>
          <w:rFonts w:asciiTheme="minorEastAsia" w:eastAsiaTheme="minorEastAsia" w:hAnsiTheme="minorEastAsia"/>
          <w:sz w:val="24"/>
          <w:vertAlign w:val="superscript"/>
          <w:rPrChange w:id="69" w:author="周万怀" w:date="2022-04-24T08:26:00Z">
            <w:rPr>
              <w:rFonts w:asciiTheme="minorEastAsia" w:eastAsiaTheme="minorEastAsia" w:hAnsiTheme="minorEastAsia"/>
              <w:sz w:val="24"/>
            </w:rPr>
          </w:rPrChange>
        </w:rPr>
        <w:t>［4］</w:t>
      </w:r>
      <w:r>
        <w:rPr>
          <w:rFonts w:asciiTheme="minorEastAsia" w:eastAsiaTheme="minorEastAsia" w:hAnsiTheme="minorEastAsia"/>
          <w:sz w:val="24"/>
        </w:rPr>
        <w:t>使用 ThemeRiver 技术</w:t>
      </w:r>
      <w:r>
        <w:rPr>
          <w:rFonts w:asciiTheme="minorEastAsia" w:eastAsiaTheme="minorEastAsia" w:hAnsiTheme="minorEastAsia"/>
          <w:sz w:val="24"/>
          <w:vertAlign w:val="superscript"/>
          <w:rPrChange w:id="70" w:author="周万怀" w:date="2022-04-24T08:27:00Z">
            <w:rPr>
              <w:rFonts w:asciiTheme="minorEastAsia" w:eastAsiaTheme="minorEastAsia" w:hAnsiTheme="minorEastAsia"/>
              <w:sz w:val="24"/>
            </w:rPr>
          </w:rPrChange>
        </w:rPr>
        <w:t>［5］</w:t>
      </w:r>
      <w:r>
        <w:rPr>
          <w:rFonts w:asciiTheme="minorEastAsia" w:eastAsiaTheme="minorEastAsia" w:hAnsiTheme="minorEastAsia"/>
          <w:sz w:val="24"/>
        </w:rPr>
        <w:t>对电影</w:t>
      </w:r>
      <w:r>
        <w:rPr>
          <w:rFonts w:asciiTheme="minorEastAsia" w:eastAsiaTheme="minorEastAsia" w:hAnsiTheme="minorEastAsia"/>
          <w:sz w:val="24"/>
        </w:rPr>
        <w:lastRenderedPageBreak/>
        <w:t>数据进行可视化分析。这些工作大多是对国外电影网站数据的分析，或是从观众或演员的角度研究电影数据，或是用折线图来分析电影的发展趋势。</w:t>
      </w:r>
    </w:p>
    <w:p w:rsidR="00F935F8" w:rsidRPr="00F935F8" w:rsidRDefault="00FD164F">
      <w:pPr>
        <w:spacing w:line="360" w:lineRule="auto"/>
        <w:ind w:firstLineChars="200" w:firstLine="480"/>
        <w:rPr>
          <w:rFonts w:asciiTheme="minorEastAsia" w:eastAsiaTheme="minorEastAsia" w:hAnsiTheme="minorEastAsia"/>
          <w:sz w:val="24"/>
          <w:rPrChange w:id="71" w:author="周万怀" w:date="2022-04-24T08:28:00Z">
            <w:rPr>
              <w:sz w:val="24"/>
            </w:rPr>
          </w:rPrChange>
        </w:rPr>
      </w:pPr>
      <w:del w:id="72" w:author="周万怀" w:date="2022-04-24T08:27:00Z">
        <w:r>
          <w:rPr>
            <w:rFonts w:asciiTheme="minorEastAsia" w:eastAsiaTheme="minorEastAsia" w:hAnsiTheme="minorEastAsia"/>
            <w:sz w:val="24"/>
          </w:rPr>
          <w:delText>[</w:delText>
        </w:r>
        <w:r>
          <w:rPr>
            <w:rFonts w:asciiTheme="minorEastAsia" w:eastAsiaTheme="minorEastAsia" w:hAnsiTheme="minorEastAsia" w:hint="eastAsia"/>
            <w:sz w:val="24"/>
          </w:rPr>
          <w:delText>6</w:delText>
        </w:r>
        <w:r>
          <w:rPr>
            <w:rFonts w:asciiTheme="minorEastAsia" w:eastAsiaTheme="minorEastAsia" w:hAnsiTheme="minorEastAsia"/>
            <w:sz w:val="24"/>
          </w:rPr>
          <w:delText>]</w:delText>
        </w:r>
      </w:del>
      <w:r>
        <w:rPr>
          <w:rFonts w:asciiTheme="minorEastAsia" w:eastAsiaTheme="minorEastAsia" w:hAnsiTheme="minorEastAsia" w:hint="eastAsia"/>
          <w:sz w:val="24"/>
        </w:rPr>
        <w:t>自</w:t>
      </w:r>
      <w:r>
        <w:rPr>
          <w:rFonts w:asciiTheme="minorEastAsia" w:eastAsiaTheme="minorEastAsia" w:hAnsiTheme="minorEastAsia"/>
          <w:sz w:val="24"/>
        </w:rPr>
        <w:t>2015</w:t>
      </w:r>
      <w:r>
        <w:rPr>
          <w:rFonts w:asciiTheme="minorEastAsia" w:eastAsiaTheme="minorEastAsia" w:hAnsiTheme="minorEastAsia" w:hint="eastAsia"/>
          <w:sz w:val="24"/>
        </w:rPr>
        <w:t>年以来，中国电影票房不断升高，</w:t>
      </w:r>
      <w:r>
        <w:rPr>
          <w:rFonts w:asciiTheme="minorEastAsia" w:eastAsiaTheme="minorEastAsia" w:hAnsiTheme="minorEastAsia"/>
          <w:sz w:val="24"/>
        </w:rPr>
        <w:t>2019</w:t>
      </w:r>
      <w:r>
        <w:rPr>
          <w:rFonts w:asciiTheme="minorEastAsia" w:eastAsiaTheme="minorEastAsia" w:hAnsiTheme="minorEastAsia" w:hint="eastAsia"/>
          <w:sz w:val="24"/>
        </w:rPr>
        <w:t>年总收入更是突破</w:t>
      </w:r>
      <w:r>
        <w:rPr>
          <w:rFonts w:asciiTheme="minorEastAsia" w:eastAsiaTheme="minorEastAsia" w:hAnsiTheme="minorEastAsia"/>
          <w:sz w:val="24"/>
        </w:rPr>
        <w:t>600</w:t>
      </w:r>
      <w:r>
        <w:rPr>
          <w:rFonts w:asciiTheme="minorEastAsia" w:eastAsiaTheme="minorEastAsia" w:hAnsiTheme="minorEastAsia" w:hint="eastAsia"/>
          <w:sz w:val="24"/>
        </w:rPr>
        <w:t>亿</w:t>
      </w:r>
      <w:ins w:id="73" w:author="周万怀" w:date="2022-04-24T08:27:00Z">
        <w:r>
          <w:rPr>
            <w:rFonts w:asciiTheme="minorEastAsia" w:eastAsiaTheme="minorEastAsia" w:hAnsiTheme="minorEastAsia"/>
            <w:sz w:val="24"/>
            <w:vertAlign w:val="superscript"/>
            <w:rPrChange w:id="74" w:author="周万怀" w:date="2022-04-24T08:27:00Z">
              <w:rPr>
                <w:rFonts w:asciiTheme="minorEastAsia" w:eastAsiaTheme="minorEastAsia" w:hAnsiTheme="minorEastAsia"/>
                <w:sz w:val="24"/>
              </w:rPr>
            </w:rPrChange>
          </w:rPr>
          <w:t>[6]</w:t>
        </w:r>
      </w:ins>
      <w:r>
        <w:rPr>
          <w:rFonts w:asciiTheme="minorEastAsia" w:eastAsiaTheme="minorEastAsia" w:hAnsiTheme="minorEastAsia" w:hint="eastAsia"/>
          <w:sz w:val="24"/>
        </w:rPr>
        <w:t>。面对国内庞大的电影市场，如何深入挖掘国内电影市场数据就显得尤为重要。国内电影产业将大数据引用进来，以更为精准、科学的方式去揣度受众喜好，然而国内外对电影数据的研究虽然广泛，但缺少一个涵盖范围广，交互性强的电影分析综合使用平台。</w:t>
      </w:r>
    </w:p>
    <w:p w:rsidR="00F935F8" w:rsidRDefault="00FD164F">
      <w:pPr>
        <w:pStyle w:val="2"/>
        <w:spacing w:before="156" w:after="156"/>
      </w:pPr>
      <w:bookmarkStart w:id="75" w:name="_Toc515204374"/>
      <w:bookmarkStart w:id="76" w:name="_Toc166815635"/>
      <w:bookmarkStart w:id="77" w:name="_Toc166825962"/>
      <w:bookmarkStart w:id="78" w:name="_Toc495165217"/>
      <w:bookmarkStart w:id="79" w:name="_Toc105951547"/>
      <w:r>
        <w:rPr>
          <w:rFonts w:hint="eastAsia"/>
        </w:rPr>
        <w:t>1.3</w:t>
      </w:r>
      <w:r>
        <w:rPr>
          <w:rFonts w:hint="eastAsia"/>
        </w:rPr>
        <w:t>课题主要内容</w:t>
      </w:r>
      <w:bookmarkEnd w:id="75"/>
      <w:bookmarkEnd w:id="79"/>
    </w:p>
    <w:p w:rsidR="00F935F8" w:rsidRDefault="00FD164F">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本系统基于Python爬虫获取数据,对中国</w:t>
      </w:r>
      <w:proofErr w:type="gramStart"/>
      <w:r>
        <w:rPr>
          <w:rFonts w:asciiTheme="minorEastAsia" w:eastAsiaTheme="minorEastAsia" w:hAnsiTheme="minorEastAsia" w:hint="eastAsia"/>
          <w:sz w:val="24"/>
        </w:rPr>
        <w:t>票房网和豆瓣网</w:t>
      </w:r>
      <w:proofErr w:type="gramEnd"/>
      <w:r>
        <w:rPr>
          <w:rFonts w:asciiTheme="minorEastAsia" w:eastAsiaTheme="minorEastAsia" w:hAnsiTheme="minorEastAsia" w:hint="eastAsia"/>
          <w:sz w:val="24"/>
        </w:rPr>
        <w:t>进行数据采集,获取从2011年到2021年十年间在中国内地上映过的相关电影数据并进行相关处理分析，为用户提供一个交互性的电影数据分析系统。</w:t>
      </w:r>
    </w:p>
    <w:p w:rsidR="001733B6" w:rsidRDefault="001733B6" w:rsidP="001733B6">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各个章节的主要工作和内容如下：</w:t>
      </w:r>
    </w:p>
    <w:p w:rsidR="001733B6" w:rsidRDefault="001733B6" w:rsidP="001733B6">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第一章是绪论。论述基于Python爬虫的电影数据分析系统主要的技术背景和研究意义，概述国内外研究现状，并简要阐述本文研究内容。</w:t>
      </w:r>
    </w:p>
    <w:p w:rsidR="001733B6" w:rsidRDefault="001733B6" w:rsidP="001733B6">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第二章是可行性研究报告。从操作、经济、技术这三个方面进行可行性分析。</w:t>
      </w:r>
    </w:p>
    <w:p w:rsidR="001733B6" w:rsidRDefault="001733B6">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sz w:val="24"/>
        </w:rPr>
        <w:t>第三章是该系统的需求分析。本章主要是通过分析整理，建立系统的数据模型以及功能模型。</w:t>
      </w:r>
    </w:p>
    <w:p w:rsidR="001733B6" w:rsidRDefault="001733B6">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第四章是该系统的软件设计。</w:t>
      </w:r>
      <w:r w:rsidR="006835D9">
        <w:rPr>
          <w:rFonts w:asciiTheme="minorEastAsia" w:eastAsiaTheme="minorEastAsia" w:hAnsiTheme="minorEastAsia" w:hint="eastAsia"/>
          <w:sz w:val="24"/>
        </w:rPr>
        <w:t>本章首先包含各个层级的系统使用架构，然后对平台进行功能模块划分，调整优化后得出最后软件结构图，进而进行模块接口和算法设计。</w:t>
      </w:r>
    </w:p>
    <w:p w:rsidR="001733B6" w:rsidRDefault="001733B6">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第五章是该系统的实现和测试。本章结合时序图阐述了</w:t>
      </w:r>
      <w:r w:rsidR="006835D9">
        <w:rPr>
          <w:rFonts w:asciiTheme="minorEastAsia" w:eastAsiaTheme="minorEastAsia" w:hAnsiTheme="minorEastAsia" w:hint="eastAsia"/>
          <w:sz w:val="24"/>
        </w:rPr>
        <w:t>系统</w:t>
      </w:r>
      <w:r>
        <w:rPr>
          <w:rFonts w:asciiTheme="minorEastAsia" w:eastAsiaTheme="minorEastAsia" w:hAnsiTheme="minorEastAsia" w:hint="eastAsia"/>
          <w:sz w:val="24"/>
        </w:rPr>
        <w:t>基本功能</w:t>
      </w:r>
      <w:r w:rsidR="006835D9">
        <w:rPr>
          <w:rFonts w:asciiTheme="minorEastAsia" w:eastAsiaTheme="minorEastAsia" w:hAnsiTheme="minorEastAsia" w:hint="eastAsia"/>
          <w:sz w:val="24"/>
        </w:rPr>
        <w:t>的代码逻辑实现，对系统的功能模块设计测试用例，得出测试的结论。</w:t>
      </w:r>
    </w:p>
    <w:p w:rsidR="001733B6" w:rsidRDefault="001733B6">
      <w:pPr>
        <w:spacing w:line="360" w:lineRule="auto"/>
        <w:ind w:firstLineChars="200" w:firstLine="480"/>
        <w:rPr>
          <w:rFonts w:asciiTheme="minorEastAsia" w:eastAsiaTheme="minorEastAsia" w:hAnsiTheme="minorEastAsia" w:hint="eastAsia"/>
          <w:sz w:val="24"/>
        </w:rPr>
      </w:pPr>
      <w:r>
        <w:rPr>
          <w:rFonts w:asciiTheme="minorEastAsia" w:eastAsiaTheme="minorEastAsia" w:hAnsiTheme="minorEastAsia" w:hint="eastAsia"/>
          <w:sz w:val="24"/>
        </w:rPr>
        <w:t>第六章是该系统的操作手册，对软件如何安装以及使用做了说明。</w:t>
      </w:r>
    </w:p>
    <w:p w:rsidR="001733B6" w:rsidRPr="001733B6" w:rsidRDefault="001733B6">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第七章是总结和展望。本章对研究过程中的主要工作做了总结，并提出了新的设想，为以后的改进提供方向。</w:t>
      </w:r>
    </w:p>
    <w:p w:rsidR="00F935F8" w:rsidRDefault="00FD164F">
      <w:pPr>
        <w:pStyle w:val="1"/>
      </w:pPr>
      <w:bookmarkStart w:id="80" w:name="_Toc515204376"/>
      <w:bookmarkStart w:id="81" w:name="_Toc105951548"/>
      <w:r>
        <w:rPr>
          <w:rFonts w:hint="eastAsia"/>
        </w:rPr>
        <w:lastRenderedPageBreak/>
        <w:t>2</w:t>
      </w:r>
      <w:bookmarkEnd w:id="80"/>
      <w:r>
        <w:rPr>
          <w:rFonts w:hint="eastAsia"/>
        </w:rPr>
        <w:t xml:space="preserve"> </w:t>
      </w:r>
      <w:r>
        <w:rPr>
          <w:rFonts w:hint="eastAsia"/>
        </w:rPr>
        <w:t>可行性研究报告</w:t>
      </w:r>
      <w:bookmarkEnd w:id="81"/>
    </w:p>
    <w:p w:rsidR="00F935F8" w:rsidRDefault="00FD164F">
      <w:pPr>
        <w:pStyle w:val="2"/>
        <w:spacing w:before="156" w:after="156" w:line="240" w:lineRule="auto"/>
      </w:pPr>
      <w:bookmarkStart w:id="82" w:name="_Toc515204377"/>
      <w:bookmarkStart w:id="83" w:name="_Toc105951549"/>
      <w:r>
        <w:rPr>
          <w:rFonts w:hint="eastAsia"/>
        </w:rPr>
        <w:t>2.1</w:t>
      </w:r>
      <w:bookmarkEnd w:id="82"/>
      <w:r>
        <w:rPr>
          <w:rFonts w:hint="eastAsia"/>
        </w:rPr>
        <w:t>系统概述</w:t>
      </w:r>
      <w:bookmarkEnd w:id="83"/>
    </w:p>
    <w:p w:rsidR="00F935F8" w:rsidRDefault="00FD164F">
      <w:pPr>
        <w:spacing w:line="360" w:lineRule="auto"/>
        <w:ind w:firstLineChars="200" w:firstLine="480"/>
        <w:rPr>
          <w:rFonts w:ascii="宋体" w:hAnsi="宋体" w:cs="宋体"/>
          <w:sz w:val="24"/>
          <w:szCs w:val="24"/>
        </w:rPr>
      </w:pPr>
      <w:r>
        <w:rPr>
          <w:rFonts w:ascii="宋体" w:hAnsi="宋体" w:cs="宋体" w:hint="eastAsia"/>
          <w:sz w:val="24"/>
          <w:szCs w:val="24"/>
        </w:rPr>
        <w:t>基于Python爬虫的</w:t>
      </w:r>
      <w:r>
        <w:rPr>
          <w:rFonts w:ascii="宋体" w:hAnsi="宋体" w:cs="宋体"/>
          <w:sz w:val="24"/>
          <w:szCs w:val="24"/>
        </w:rPr>
        <w:t>电影数据分析系统的设计原则是通过对大量电影数据的收集和整理，并按照目标进行有规律和有针对性</w:t>
      </w:r>
      <w:r>
        <w:rPr>
          <w:rFonts w:ascii="宋体" w:hAnsi="宋体" w:cs="宋体" w:hint="eastAsia"/>
          <w:sz w:val="24"/>
          <w:szCs w:val="24"/>
        </w:rPr>
        <w:t>的分析，从而对应各模块具体分析生成相关数据</w:t>
      </w:r>
      <w:r>
        <w:rPr>
          <w:rFonts w:ascii="宋体" w:hAnsi="宋体" w:cs="宋体"/>
          <w:sz w:val="24"/>
          <w:szCs w:val="24"/>
        </w:rPr>
        <w:t>。我们可以从中对电影市场目前的发展现状或者导演等有基本的认识和了解，最后的目标是形成一个有交互性的系统。</w:t>
      </w:r>
    </w:p>
    <w:p w:rsidR="00F935F8" w:rsidRDefault="00FD164F">
      <w:pPr>
        <w:spacing w:line="360" w:lineRule="auto"/>
        <w:ind w:firstLineChars="200" w:firstLine="480"/>
      </w:pPr>
      <w:r>
        <w:rPr>
          <w:rFonts w:ascii="宋体" w:hAnsi="宋体" w:cs="宋体" w:hint="eastAsia"/>
          <w:sz w:val="24"/>
          <w:szCs w:val="24"/>
        </w:rPr>
        <w:t>本系统的开发可以有效解决消费者的观影需求，并可以为投资决策者提供数据分析，辅助决策依据。消费者</w:t>
      </w:r>
      <w:r>
        <w:rPr>
          <w:rFonts w:ascii="宋体" w:hAnsi="宋体" w:cs="宋体"/>
          <w:sz w:val="24"/>
          <w:szCs w:val="24"/>
        </w:rPr>
        <w:t>通过这个系统就可以了解他想了解的信息，比如他最喜欢的导演或者演员的发展情况</w:t>
      </w:r>
      <w:r>
        <w:rPr>
          <w:rFonts w:ascii="宋体" w:hAnsi="宋体" w:cs="宋体" w:hint="eastAsia"/>
          <w:sz w:val="24"/>
          <w:szCs w:val="24"/>
        </w:rPr>
        <w:t>，还可以更明确地</w:t>
      </w:r>
      <w:r>
        <w:rPr>
          <w:rFonts w:ascii="宋体" w:hAnsi="宋体" w:cs="宋体"/>
          <w:sz w:val="24"/>
          <w:szCs w:val="24"/>
        </w:rPr>
        <w:t>找到他最想看的电影；决策者则可以根据电影票房等数据走势预测结果，辅助决策。</w:t>
      </w:r>
    </w:p>
    <w:p w:rsidR="00F935F8" w:rsidRDefault="00FD164F">
      <w:pPr>
        <w:jc w:val="center"/>
      </w:pPr>
      <w:r>
        <w:object w:dxaOrig="3648" w:dyaOrig="8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4pt;height:405pt" o:ole="">
            <v:imagedata r:id="rId15" o:title=""/>
          </v:shape>
          <o:OLEObject Type="Embed" ProgID="Visio.Drawing.15" ShapeID="_x0000_i1025" DrawAspect="Content" ObjectID="_1716564833" r:id="rId16"/>
        </w:object>
      </w:r>
    </w:p>
    <w:p w:rsidR="00F935F8" w:rsidRDefault="00FD164F">
      <w:pPr>
        <w:spacing w:line="360" w:lineRule="auto"/>
        <w:ind w:firstLine="420"/>
        <w:jc w:val="center"/>
        <w:rPr>
          <w:rFonts w:eastAsia="黑体"/>
          <w:szCs w:val="21"/>
        </w:rPr>
      </w:pPr>
      <w:r>
        <w:rPr>
          <w:rFonts w:eastAsia="黑体" w:hint="eastAsia"/>
          <w:szCs w:val="21"/>
        </w:rPr>
        <w:t>图</w:t>
      </w:r>
      <w:r>
        <w:rPr>
          <w:rFonts w:eastAsia="黑体" w:hint="eastAsia"/>
          <w:szCs w:val="21"/>
        </w:rPr>
        <w:t>2</w:t>
      </w:r>
      <w:r>
        <w:rPr>
          <w:rFonts w:eastAsia="黑体"/>
          <w:szCs w:val="21"/>
        </w:rPr>
        <w:t xml:space="preserve">-1 </w:t>
      </w:r>
      <w:r>
        <w:rPr>
          <w:rFonts w:eastAsia="黑体" w:hint="eastAsia"/>
          <w:szCs w:val="21"/>
        </w:rPr>
        <w:t>系统流程图</w:t>
      </w:r>
    </w:p>
    <w:p w:rsidR="00F935F8" w:rsidRDefault="00FD164F">
      <w:pPr>
        <w:pStyle w:val="2"/>
        <w:spacing w:before="156" w:after="156" w:line="240" w:lineRule="auto"/>
        <w:rPr>
          <w:szCs w:val="30"/>
        </w:rPr>
      </w:pPr>
      <w:bookmarkStart w:id="84" w:name="_Toc515204378"/>
      <w:bookmarkStart w:id="85" w:name="_Toc105951550"/>
      <w:r>
        <w:rPr>
          <w:rFonts w:hint="eastAsia"/>
          <w:szCs w:val="30"/>
        </w:rPr>
        <w:lastRenderedPageBreak/>
        <w:t>2.2</w:t>
      </w:r>
      <w:bookmarkEnd w:id="84"/>
      <w:r>
        <w:rPr>
          <w:rFonts w:hint="eastAsia"/>
        </w:rPr>
        <w:t>可行性分析</w:t>
      </w:r>
      <w:bookmarkEnd w:id="85"/>
    </w:p>
    <w:p w:rsidR="00F935F8" w:rsidRDefault="00FD164F">
      <w:pPr>
        <w:pStyle w:val="3"/>
        <w:rPr>
          <w:b/>
          <w:sz w:val="28"/>
          <w:szCs w:val="28"/>
        </w:rPr>
      </w:pPr>
      <w:bookmarkStart w:id="86" w:name="_Toc105951551"/>
      <w:r>
        <w:rPr>
          <w:rFonts w:hint="eastAsia"/>
          <w:b/>
          <w:sz w:val="28"/>
          <w:szCs w:val="28"/>
        </w:rPr>
        <w:t>2</w:t>
      </w:r>
      <w:r>
        <w:rPr>
          <w:b/>
          <w:sz w:val="28"/>
          <w:szCs w:val="28"/>
        </w:rPr>
        <w:t xml:space="preserve">.2.1 </w:t>
      </w:r>
      <w:r>
        <w:rPr>
          <w:rFonts w:hint="eastAsia"/>
          <w:b/>
          <w:sz w:val="28"/>
          <w:szCs w:val="28"/>
        </w:rPr>
        <w:t>操作可行性分析</w:t>
      </w:r>
      <w:bookmarkEnd w:id="86"/>
    </w:p>
    <w:p w:rsidR="00F935F8" w:rsidRDefault="00FD164F">
      <w:pPr>
        <w:spacing w:line="360" w:lineRule="auto"/>
        <w:ind w:firstLineChars="200" w:firstLine="480"/>
        <w:rPr>
          <w:rFonts w:ascii="宋体" w:hAnsi="宋体"/>
          <w:sz w:val="24"/>
        </w:rPr>
      </w:pPr>
      <w:r>
        <w:rPr>
          <w:rFonts w:ascii="宋体" w:hAnsi="宋体" w:hint="eastAsia"/>
          <w:sz w:val="24"/>
        </w:rPr>
        <w:t>操作可行性是对开发系统在一个特定的工作环境中能否运行或运行的好坏程度的衡量。该系统采用前端web页面显示可视化结果，界面友好，操作简单，用户无需掌握相关技术，即可进行相关操作，故该系统具有操作可行性。</w:t>
      </w:r>
    </w:p>
    <w:p w:rsidR="00F935F8" w:rsidRDefault="00FD164F">
      <w:pPr>
        <w:pStyle w:val="3"/>
        <w:rPr>
          <w:b/>
          <w:sz w:val="28"/>
          <w:szCs w:val="28"/>
        </w:rPr>
      </w:pPr>
      <w:bookmarkStart w:id="87" w:name="_Toc105951552"/>
      <w:r>
        <w:rPr>
          <w:rFonts w:hint="eastAsia"/>
          <w:b/>
          <w:sz w:val="28"/>
          <w:szCs w:val="28"/>
        </w:rPr>
        <w:t>2</w:t>
      </w:r>
      <w:r>
        <w:rPr>
          <w:b/>
          <w:sz w:val="28"/>
          <w:szCs w:val="28"/>
        </w:rPr>
        <w:t xml:space="preserve">.2.2 </w:t>
      </w:r>
      <w:r>
        <w:rPr>
          <w:rFonts w:hint="eastAsia"/>
          <w:b/>
          <w:sz w:val="28"/>
          <w:szCs w:val="28"/>
        </w:rPr>
        <w:t>经济可行性分析</w:t>
      </w:r>
      <w:bookmarkEnd w:id="87"/>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经济可行性是指进</w:t>
      </w:r>
      <w:proofErr w:type="gramStart"/>
      <w:r>
        <w:rPr>
          <w:rFonts w:asciiTheme="minorEastAsia" w:eastAsiaTheme="minorEastAsia" w:hAnsiTheme="minorEastAsia" w:hint="eastAsia"/>
          <w:sz w:val="24"/>
          <w:szCs w:val="24"/>
        </w:rPr>
        <w:t>行成本</w:t>
      </w:r>
      <w:proofErr w:type="gramEnd"/>
      <w:r>
        <w:rPr>
          <w:rFonts w:asciiTheme="minorEastAsia" w:eastAsiaTheme="minorEastAsia" w:hAnsiTheme="minorEastAsia" w:hint="eastAsia"/>
          <w:sz w:val="24"/>
          <w:szCs w:val="24"/>
        </w:rPr>
        <w:t>与效益分析。评估项目的开发成本，比较系统开发完成后可产生的经济效益。需要对软件进行工作量的估算，成本估算，投资回收期的估算以及货币的时间价值对软件效益的影响。</w:t>
      </w:r>
    </w:p>
    <w:p w:rsidR="00F935F8" w:rsidRDefault="00FD164F">
      <w:pPr>
        <w:spacing w:line="360" w:lineRule="auto"/>
        <w:ind w:firstLineChars="200" w:firstLine="482"/>
        <w:rPr>
          <w:rFonts w:asciiTheme="minorEastAsia" w:eastAsiaTheme="minorEastAsia" w:hAnsiTheme="minorEastAsia"/>
          <w:b/>
          <w:sz w:val="24"/>
          <w:szCs w:val="24"/>
        </w:rPr>
      </w:pPr>
      <w:r>
        <w:rPr>
          <w:rFonts w:asciiTheme="minorEastAsia" w:eastAsiaTheme="minorEastAsia" w:hAnsiTheme="minorEastAsia" w:hint="eastAsia"/>
          <w:b/>
          <w:sz w:val="24"/>
          <w:szCs w:val="24"/>
        </w:rPr>
        <w:t>（1）工作量估算</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在软件开发各个阶段需要使用的人力的百分比如下表2-1所示。</w:t>
      </w:r>
    </w:p>
    <w:p w:rsidR="00F935F8" w:rsidRDefault="00FD164F">
      <w:pPr>
        <w:spacing w:line="360" w:lineRule="auto"/>
        <w:ind w:firstLine="420"/>
        <w:jc w:val="center"/>
        <w:rPr>
          <w:rFonts w:eastAsia="黑体"/>
          <w:szCs w:val="21"/>
        </w:rPr>
      </w:pPr>
      <w:r>
        <w:rPr>
          <w:rFonts w:eastAsia="黑体" w:hint="eastAsia"/>
          <w:szCs w:val="21"/>
        </w:rPr>
        <w:t>表</w:t>
      </w:r>
      <w:r>
        <w:rPr>
          <w:rFonts w:eastAsia="黑体" w:hint="eastAsia"/>
          <w:szCs w:val="21"/>
        </w:rPr>
        <w:t xml:space="preserve">2-1 </w:t>
      </w:r>
      <w:r>
        <w:rPr>
          <w:rFonts w:eastAsia="黑体" w:hint="eastAsia"/>
          <w:szCs w:val="21"/>
        </w:rPr>
        <w:t>各个开发阶段需要使用的人力的百分比</w:t>
      </w:r>
    </w:p>
    <w:tbl>
      <w:tblPr>
        <w:tblW w:w="6231" w:type="dxa"/>
        <w:jc w:val="center"/>
        <w:tblBorders>
          <w:top w:val="single" w:sz="12" w:space="0" w:color="auto"/>
          <w:bottom w:val="single" w:sz="1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Change w:id="88" w:author="周万怀" w:date="2022-04-24T08:32:00Z">
          <w:tblPr>
            <w:tblW w:w="6231" w:type="dxa"/>
            <w:jc w:val="center"/>
            <w:tblBorders>
              <w:top w:val="single" w:sz="12" w:space="0" w:color="auto"/>
              <w:bottom w:val="single" w:sz="1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PrChange>
      </w:tblPr>
      <w:tblGrid>
        <w:gridCol w:w="3891"/>
        <w:gridCol w:w="2340"/>
        <w:tblGridChange w:id="89">
          <w:tblGrid>
            <w:gridCol w:w="3891"/>
            <w:gridCol w:w="2340"/>
          </w:tblGrid>
        </w:tblGridChange>
      </w:tblGrid>
      <w:tr w:rsidR="00F935F8" w:rsidTr="00F935F8">
        <w:trPr>
          <w:trHeight w:val="284"/>
          <w:tblHeader/>
          <w:jc w:val="center"/>
          <w:trPrChange w:id="90" w:author="周万怀" w:date="2022-04-24T08:32:00Z">
            <w:trPr>
              <w:trHeight w:val="284"/>
              <w:tblHeader/>
              <w:jc w:val="center"/>
            </w:trPr>
          </w:trPrChange>
        </w:trPr>
        <w:tc>
          <w:tcPr>
            <w:tcW w:w="3891"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Change w:id="91" w:author="周万怀" w:date="2022-04-24T08:32:00Z">
              <w:tcPr>
                <w:tcW w:w="3891"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92" w:author="周万怀" w:date="2022-04-24T08:31:00Z">
                  <w:rPr>
                    <w:rFonts w:ascii="黑体" w:eastAsia="黑体" w:hAnsi="黑体"/>
                    <w:szCs w:val="21"/>
                  </w:rPr>
                </w:rPrChange>
              </w:rPr>
              <w:pPrChange w:id="93" w:author="周万怀" w:date="2022-04-24T08:32:00Z">
                <w:pPr>
                  <w:ind w:firstLineChars="200" w:firstLine="420"/>
                  <w:jc w:val="left"/>
                </w:pPr>
              </w:pPrChange>
            </w:pPr>
            <w:r>
              <w:rPr>
                <w:rFonts w:hint="eastAsia"/>
                <w:szCs w:val="21"/>
                <w:rPrChange w:id="94" w:author="周万怀" w:date="2022-04-24T08:31:00Z">
                  <w:rPr>
                    <w:rFonts w:ascii="黑体" w:eastAsia="黑体" w:hAnsi="黑体" w:hint="eastAsia"/>
                    <w:szCs w:val="21"/>
                  </w:rPr>
                </w:rPrChange>
              </w:rPr>
              <w:t>任务</w:t>
            </w:r>
          </w:p>
        </w:tc>
        <w:tc>
          <w:tcPr>
            <w:tcW w:w="2340"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Change w:id="95" w:author="周万怀" w:date="2022-04-24T08:32:00Z">
              <w:tcPr>
                <w:tcW w:w="2340"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96" w:author="周万怀" w:date="2022-04-24T08:31:00Z">
                  <w:rPr>
                    <w:rFonts w:ascii="黑体" w:eastAsia="黑体" w:hAnsi="黑体"/>
                    <w:szCs w:val="21"/>
                  </w:rPr>
                </w:rPrChange>
              </w:rPr>
              <w:pPrChange w:id="97" w:author="周万怀" w:date="2022-04-24T08:32:00Z">
                <w:pPr>
                  <w:ind w:firstLineChars="200" w:firstLine="420"/>
                  <w:jc w:val="left"/>
                </w:pPr>
              </w:pPrChange>
            </w:pPr>
            <w:r>
              <w:rPr>
                <w:rFonts w:hint="eastAsia"/>
                <w:szCs w:val="21"/>
                <w:rPrChange w:id="98" w:author="周万怀" w:date="2022-04-24T08:31:00Z">
                  <w:rPr>
                    <w:rFonts w:ascii="黑体" w:eastAsia="黑体" w:hAnsi="黑体" w:hint="eastAsia"/>
                    <w:szCs w:val="21"/>
                  </w:rPr>
                </w:rPrChange>
              </w:rPr>
              <w:t>人力（</w:t>
            </w:r>
            <w:r>
              <w:rPr>
                <w:szCs w:val="21"/>
                <w:rPrChange w:id="99" w:author="周万怀" w:date="2022-04-24T08:31:00Z">
                  <w:rPr>
                    <w:rFonts w:ascii="黑体" w:eastAsia="黑体" w:hAnsi="黑体"/>
                    <w:szCs w:val="21"/>
                  </w:rPr>
                </w:rPrChange>
              </w:rPr>
              <w:t>%</w:t>
            </w:r>
            <w:r>
              <w:rPr>
                <w:rFonts w:hint="eastAsia"/>
                <w:szCs w:val="21"/>
                <w:rPrChange w:id="100" w:author="周万怀" w:date="2022-04-24T08:31:00Z">
                  <w:rPr>
                    <w:rFonts w:ascii="黑体" w:eastAsia="黑体" w:hAnsi="黑体" w:hint="eastAsia"/>
                    <w:szCs w:val="21"/>
                  </w:rPr>
                </w:rPrChange>
              </w:rPr>
              <w:t>）</w:t>
            </w:r>
          </w:p>
        </w:tc>
      </w:tr>
      <w:tr w:rsidR="00F935F8" w:rsidTr="00F935F8">
        <w:trPr>
          <w:trHeight w:val="284"/>
          <w:jc w:val="center"/>
          <w:trPrChange w:id="101" w:author="周万怀" w:date="2022-04-24T08:32:00Z">
            <w:trPr>
              <w:trHeight w:val="284"/>
              <w:jc w:val="center"/>
            </w:trPr>
          </w:trPrChange>
        </w:trPr>
        <w:tc>
          <w:tcPr>
            <w:tcW w:w="3891" w:type="dxa"/>
            <w:tcBorders>
              <w:top w:val="single" w:sz="4" w:space="0" w:color="auto"/>
            </w:tcBorders>
            <w:shd w:val="clear" w:color="auto" w:fill="FFFFFF" w:themeFill="background1"/>
            <w:tcMar>
              <w:top w:w="90" w:type="dxa"/>
              <w:left w:w="195" w:type="dxa"/>
              <w:bottom w:w="90" w:type="dxa"/>
              <w:right w:w="195" w:type="dxa"/>
            </w:tcMar>
            <w:vAlign w:val="center"/>
            <w:tcPrChange w:id="102" w:author="周万怀" w:date="2022-04-24T08:32:00Z">
              <w:tcPr>
                <w:tcW w:w="3891" w:type="dxa"/>
                <w:tcBorders>
                  <w:top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03" w:author="周万怀" w:date="2022-04-24T08:31:00Z">
                  <w:rPr>
                    <w:rFonts w:ascii="黑体" w:eastAsia="黑体" w:hAnsi="黑体"/>
                    <w:szCs w:val="21"/>
                  </w:rPr>
                </w:rPrChange>
              </w:rPr>
              <w:pPrChange w:id="104" w:author="周万怀" w:date="2022-04-24T08:32:00Z">
                <w:pPr>
                  <w:ind w:firstLineChars="200" w:firstLine="420"/>
                  <w:jc w:val="left"/>
                </w:pPr>
              </w:pPrChange>
            </w:pPr>
            <w:r>
              <w:rPr>
                <w:rFonts w:hint="eastAsia"/>
                <w:szCs w:val="21"/>
                <w:rPrChange w:id="105" w:author="周万怀" w:date="2022-04-24T08:31:00Z">
                  <w:rPr>
                    <w:rFonts w:ascii="黑体" w:eastAsia="黑体" w:hAnsi="黑体" w:hint="eastAsia"/>
                    <w:szCs w:val="21"/>
                  </w:rPr>
                </w:rPrChange>
              </w:rPr>
              <w:t>可行性研究</w:t>
            </w:r>
          </w:p>
        </w:tc>
        <w:tc>
          <w:tcPr>
            <w:tcW w:w="2340" w:type="dxa"/>
            <w:tcBorders>
              <w:top w:val="single" w:sz="4" w:space="0" w:color="auto"/>
            </w:tcBorders>
            <w:shd w:val="clear" w:color="auto" w:fill="FFFFFF" w:themeFill="background1"/>
            <w:tcMar>
              <w:top w:w="90" w:type="dxa"/>
              <w:left w:w="195" w:type="dxa"/>
              <w:bottom w:w="90" w:type="dxa"/>
              <w:right w:w="195" w:type="dxa"/>
            </w:tcMar>
            <w:vAlign w:val="center"/>
            <w:tcPrChange w:id="106" w:author="周万怀" w:date="2022-04-24T08:32:00Z">
              <w:tcPr>
                <w:tcW w:w="2340" w:type="dxa"/>
                <w:tcBorders>
                  <w:top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07" w:author="周万怀" w:date="2022-04-24T08:31:00Z">
                  <w:rPr>
                    <w:rFonts w:ascii="黑体" w:eastAsia="黑体" w:hAnsi="黑体"/>
                    <w:szCs w:val="21"/>
                  </w:rPr>
                </w:rPrChange>
              </w:rPr>
              <w:pPrChange w:id="108" w:author="周万怀" w:date="2022-04-24T08:32:00Z">
                <w:pPr>
                  <w:ind w:firstLineChars="200" w:firstLine="420"/>
                  <w:jc w:val="left"/>
                </w:pPr>
              </w:pPrChange>
            </w:pPr>
            <w:r>
              <w:rPr>
                <w:szCs w:val="21"/>
                <w:rPrChange w:id="109" w:author="周万怀" w:date="2022-04-24T08:31:00Z">
                  <w:rPr>
                    <w:rFonts w:ascii="黑体" w:eastAsia="黑体" w:hAnsi="黑体"/>
                    <w:szCs w:val="21"/>
                  </w:rPr>
                </w:rPrChange>
              </w:rPr>
              <w:t>5</w:t>
            </w:r>
          </w:p>
        </w:tc>
      </w:tr>
      <w:tr w:rsidR="00F935F8" w:rsidTr="00F935F8">
        <w:trPr>
          <w:trHeight w:val="284"/>
          <w:jc w:val="center"/>
          <w:trPrChange w:id="110" w:author="周万怀" w:date="2022-04-24T08:32:00Z">
            <w:trPr>
              <w:trHeight w:val="284"/>
              <w:jc w:val="center"/>
            </w:trPr>
          </w:trPrChange>
        </w:trPr>
        <w:tc>
          <w:tcPr>
            <w:tcW w:w="3891" w:type="dxa"/>
            <w:shd w:val="clear" w:color="auto" w:fill="FFFFFF" w:themeFill="background1"/>
            <w:tcMar>
              <w:top w:w="90" w:type="dxa"/>
              <w:left w:w="195" w:type="dxa"/>
              <w:bottom w:w="90" w:type="dxa"/>
              <w:right w:w="195" w:type="dxa"/>
            </w:tcMar>
            <w:vAlign w:val="center"/>
            <w:tcPrChange w:id="111" w:author="周万怀" w:date="2022-04-24T08:32:00Z">
              <w:tcPr>
                <w:tcW w:w="3891"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12" w:author="周万怀" w:date="2022-04-24T08:31:00Z">
                  <w:rPr>
                    <w:rFonts w:ascii="黑体" w:eastAsia="黑体" w:hAnsi="黑体"/>
                    <w:szCs w:val="21"/>
                  </w:rPr>
                </w:rPrChange>
              </w:rPr>
              <w:pPrChange w:id="113" w:author="周万怀" w:date="2022-04-24T08:32:00Z">
                <w:pPr>
                  <w:ind w:firstLineChars="200" w:firstLine="420"/>
                  <w:jc w:val="left"/>
                </w:pPr>
              </w:pPrChange>
            </w:pPr>
            <w:r>
              <w:rPr>
                <w:rFonts w:hint="eastAsia"/>
                <w:szCs w:val="21"/>
                <w:rPrChange w:id="114" w:author="周万怀" w:date="2022-04-24T08:31:00Z">
                  <w:rPr>
                    <w:rFonts w:ascii="黑体" w:eastAsia="黑体" w:hAnsi="黑体" w:hint="eastAsia"/>
                    <w:szCs w:val="21"/>
                  </w:rPr>
                </w:rPrChange>
              </w:rPr>
              <w:t>需求分析</w:t>
            </w:r>
          </w:p>
        </w:tc>
        <w:tc>
          <w:tcPr>
            <w:tcW w:w="2340" w:type="dxa"/>
            <w:shd w:val="clear" w:color="auto" w:fill="FFFFFF" w:themeFill="background1"/>
            <w:tcMar>
              <w:top w:w="90" w:type="dxa"/>
              <w:left w:w="195" w:type="dxa"/>
              <w:bottom w:w="90" w:type="dxa"/>
              <w:right w:w="195" w:type="dxa"/>
            </w:tcMar>
            <w:vAlign w:val="center"/>
            <w:tcPrChange w:id="115" w:author="周万怀" w:date="2022-04-24T08:32:00Z">
              <w:tcPr>
                <w:tcW w:w="234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16" w:author="周万怀" w:date="2022-04-24T08:31:00Z">
                  <w:rPr>
                    <w:rFonts w:ascii="黑体" w:eastAsia="黑体" w:hAnsi="黑体"/>
                    <w:szCs w:val="21"/>
                  </w:rPr>
                </w:rPrChange>
              </w:rPr>
              <w:pPrChange w:id="117" w:author="周万怀" w:date="2022-04-24T08:32:00Z">
                <w:pPr>
                  <w:ind w:firstLineChars="200" w:firstLine="420"/>
                  <w:jc w:val="left"/>
                </w:pPr>
              </w:pPrChange>
            </w:pPr>
            <w:r>
              <w:rPr>
                <w:szCs w:val="21"/>
                <w:rPrChange w:id="118" w:author="周万怀" w:date="2022-04-24T08:31:00Z">
                  <w:rPr>
                    <w:rFonts w:ascii="黑体" w:eastAsia="黑体" w:hAnsi="黑体"/>
                    <w:szCs w:val="21"/>
                  </w:rPr>
                </w:rPrChange>
              </w:rPr>
              <w:t>10</w:t>
            </w:r>
          </w:p>
        </w:tc>
      </w:tr>
      <w:tr w:rsidR="00F935F8" w:rsidTr="00F935F8">
        <w:trPr>
          <w:trHeight w:val="284"/>
          <w:jc w:val="center"/>
          <w:trPrChange w:id="119" w:author="周万怀" w:date="2022-04-24T08:32:00Z">
            <w:trPr>
              <w:trHeight w:val="284"/>
              <w:jc w:val="center"/>
            </w:trPr>
          </w:trPrChange>
        </w:trPr>
        <w:tc>
          <w:tcPr>
            <w:tcW w:w="3891" w:type="dxa"/>
            <w:shd w:val="clear" w:color="auto" w:fill="FFFFFF" w:themeFill="background1"/>
            <w:tcMar>
              <w:top w:w="90" w:type="dxa"/>
              <w:left w:w="195" w:type="dxa"/>
              <w:bottom w:w="90" w:type="dxa"/>
              <w:right w:w="195" w:type="dxa"/>
            </w:tcMar>
            <w:vAlign w:val="center"/>
            <w:tcPrChange w:id="120" w:author="周万怀" w:date="2022-04-24T08:32:00Z">
              <w:tcPr>
                <w:tcW w:w="3891"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21" w:author="周万怀" w:date="2022-04-24T08:31:00Z">
                  <w:rPr>
                    <w:rFonts w:ascii="黑体" w:eastAsia="黑体" w:hAnsi="黑体"/>
                    <w:szCs w:val="21"/>
                  </w:rPr>
                </w:rPrChange>
              </w:rPr>
              <w:pPrChange w:id="122" w:author="周万怀" w:date="2022-04-24T08:32:00Z">
                <w:pPr>
                  <w:ind w:firstLineChars="200" w:firstLine="420"/>
                  <w:jc w:val="left"/>
                </w:pPr>
              </w:pPrChange>
            </w:pPr>
            <w:r>
              <w:rPr>
                <w:rFonts w:hint="eastAsia"/>
                <w:szCs w:val="21"/>
                <w:rPrChange w:id="123" w:author="周万怀" w:date="2022-04-24T08:31:00Z">
                  <w:rPr>
                    <w:rFonts w:ascii="黑体" w:eastAsia="黑体" w:hAnsi="黑体" w:hint="eastAsia"/>
                    <w:szCs w:val="21"/>
                  </w:rPr>
                </w:rPrChange>
              </w:rPr>
              <w:t>设计</w:t>
            </w:r>
          </w:p>
        </w:tc>
        <w:tc>
          <w:tcPr>
            <w:tcW w:w="2340" w:type="dxa"/>
            <w:shd w:val="clear" w:color="auto" w:fill="FFFFFF" w:themeFill="background1"/>
            <w:tcMar>
              <w:top w:w="90" w:type="dxa"/>
              <w:left w:w="195" w:type="dxa"/>
              <w:bottom w:w="90" w:type="dxa"/>
              <w:right w:w="195" w:type="dxa"/>
            </w:tcMar>
            <w:vAlign w:val="center"/>
            <w:tcPrChange w:id="124" w:author="周万怀" w:date="2022-04-24T08:32:00Z">
              <w:tcPr>
                <w:tcW w:w="234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25" w:author="周万怀" w:date="2022-04-24T08:31:00Z">
                  <w:rPr>
                    <w:rFonts w:ascii="黑体" w:eastAsia="黑体" w:hAnsi="黑体"/>
                    <w:szCs w:val="21"/>
                  </w:rPr>
                </w:rPrChange>
              </w:rPr>
              <w:pPrChange w:id="126" w:author="周万怀" w:date="2022-04-24T08:32:00Z">
                <w:pPr>
                  <w:ind w:firstLineChars="200" w:firstLine="420"/>
                  <w:jc w:val="left"/>
                </w:pPr>
              </w:pPrChange>
            </w:pPr>
            <w:r>
              <w:rPr>
                <w:szCs w:val="21"/>
                <w:rPrChange w:id="127" w:author="周万怀" w:date="2022-04-24T08:31:00Z">
                  <w:rPr>
                    <w:rFonts w:ascii="黑体" w:eastAsia="黑体" w:hAnsi="黑体"/>
                    <w:szCs w:val="21"/>
                  </w:rPr>
                </w:rPrChange>
              </w:rPr>
              <w:t>25</w:t>
            </w:r>
          </w:p>
        </w:tc>
      </w:tr>
      <w:tr w:rsidR="00F935F8" w:rsidTr="00F935F8">
        <w:trPr>
          <w:trHeight w:val="284"/>
          <w:jc w:val="center"/>
          <w:trPrChange w:id="128" w:author="周万怀" w:date="2022-04-24T08:32:00Z">
            <w:trPr>
              <w:trHeight w:val="284"/>
              <w:jc w:val="center"/>
            </w:trPr>
          </w:trPrChange>
        </w:trPr>
        <w:tc>
          <w:tcPr>
            <w:tcW w:w="3891" w:type="dxa"/>
            <w:shd w:val="clear" w:color="auto" w:fill="FFFFFF" w:themeFill="background1"/>
            <w:tcMar>
              <w:top w:w="90" w:type="dxa"/>
              <w:left w:w="195" w:type="dxa"/>
              <w:bottom w:w="90" w:type="dxa"/>
              <w:right w:w="195" w:type="dxa"/>
            </w:tcMar>
            <w:vAlign w:val="center"/>
            <w:tcPrChange w:id="129" w:author="周万怀" w:date="2022-04-24T08:32:00Z">
              <w:tcPr>
                <w:tcW w:w="3891"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30" w:author="周万怀" w:date="2022-04-24T08:31:00Z">
                  <w:rPr>
                    <w:rFonts w:ascii="黑体" w:eastAsia="黑体" w:hAnsi="黑体"/>
                    <w:szCs w:val="21"/>
                  </w:rPr>
                </w:rPrChange>
              </w:rPr>
              <w:pPrChange w:id="131" w:author="周万怀" w:date="2022-04-24T08:32:00Z">
                <w:pPr>
                  <w:ind w:firstLineChars="200" w:firstLine="420"/>
                  <w:jc w:val="left"/>
                </w:pPr>
              </w:pPrChange>
            </w:pPr>
            <w:r>
              <w:rPr>
                <w:rFonts w:hint="eastAsia"/>
                <w:szCs w:val="21"/>
                <w:rPrChange w:id="132" w:author="周万怀" w:date="2022-04-24T08:31:00Z">
                  <w:rPr>
                    <w:rFonts w:ascii="黑体" w:eastAsia="黑体" w:hAnsi="黑体" w:hint="eastAsia"/>
                    <w:szCs w:val="21"/>
                  </w:rPr>
                </w:rPrChange>
              </w:rPr>
              <w:t>编码和单元测试</w:t>
            </w:r>
          </w:p>
        </w:tc>
        <w:tc>
          <w:tcPr>
            <w:tcW w:w="2340" w:type="dxa"/>
            <w:shd w:val="clear" w:color="auto" w:fill="FFFFFF" w:themeFill="background1"/>
            <w:tcMar>
              <w:top w:w="90" w:type="dxa"/>
              <w:left w:w="195" w:type="dxa"/>
              <w:bottom w:w="90" w:type="dxa"/>
              <w:right w:w="195" w:type="dxa"/>
            </w:tcMar>
            <w:vAlign w:val="center"/>
            <w:tcPrChange w:id="133" w:author="周万怀" w:date="2022-04-24T08:32:00Z">
              <w:tcPr>
                <w:tcW w:w="234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34" w:author="周万怀" w:date="2022-04-24T08:31:00Z">
                  <w:rPr>
                    <w:rFonts w:ascii="黑体" w:eastAsia="黑体" w:hAnsi="黑体"/>
                    <w:szCs w:val="21"/>
                  </w:rPr>
                </w:rPrChange>
              </w:rPr>
              <w:pPrChange w:id="135" w:author="周万怀" w:date="2022-04-24T08:32:00Z">
                <w:pPr>
                  <w:ind w:firstLineChars="200" w:firstLine="420"/>
                  <w:jc w:val="left"/>
                </w:pPr>
              </w:pPrChange>
            </w:pPr>
            <w:r>
              <w:rPr>
                <w:szCs w:val="21"/>
                <w:rPrChange w:id="136" w:author="周万怀" w:date="2022-04-24T08:31:00Z">
                  <w:rPr>
                    <w:rFonts w:ascii="黑体" w:eastAsia="黑体" w:hAnsi="黑体"/>
                    <w:szCs w:val="21"/>
                  </w:rPr>
                </w:rPrChange>
              </w:rPr>
              <w:t>20</w:t>
            </w:r>
          </w:p>
        </w:tc>
      </w:tr>
      <w:tr w:rsidR="00F935F8" w:rsidTr="00F935F8">
        <w:trPr>
          <w:trHeight w:val="284"/>
          <w:jc w:val="center"/>
          <w:trPrChange w:id="137" w:author="周万怀" w:date="2022-04-24T08:32:00Z">
            <w:trPr>
              <w:trHeight w:val="284"/>
              <w:jc w:val="center"/>
            </w:trPr>
          </w:trPrChange>
        </w:trPr>
        <w:tc>
          <w:tcPr>
            <w:tcW w:w="3891" w:type="dxa"/>
            <w:shd w:val="clear" w:color="auto" w:fill="FFFFFF" w:themeFill="background1"/>
            <w:tcMar>
              <w:top w:w="90" w:type="dxa"/>
              <w:left w:w="195" w:type="dxa"/>
              <w:bottom w:w="90" w:type="dxa"/>
              <w:right w:w="195" w:type="dxa"/>
            </w:tcMar>
            <w:vAlign w:val="center"/>
            <w:tcPrChange w:id="138" w:author="周万怀" w:date="2022-04-24T08:32:00Z">
              <w:tcPr>
                <w:tcW w:w="3891"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39" w:author="周万怀" w:date="2022-04-24T08:31:00Z">
                  <w:rPr>
                    <w:rFonts w:ascii="黑体" w:eastAsia="黑体" w:hAnsi="黑体"/>
                    <w:szCs w:val="21"/>
                  </w:rPr>
                </w:rPrChange>
              </w:rPr>
              <w:pPrChange w:id="140" w:author="周万怀" w:date="2022-04-24T08:32:00Z">
                <w:pPr>
                  <w:ind w:firstLineChars="200" w:firstLine="420"/>
                  <w:jc w:val="left"/>
                </w:pPr>
              </w:pPrChange>
            </w:pPr>
            <w:r>
              <w:rPr>
                <w:rFonts w:hint="eastAsia"/>
                <w:szCs w:val="21"/>
                <w:rPrChange w:id="141" w:author="周万怀" w:date="2022-04-24T08:31:00Z">
                  <w:rPr>
                    <w:rFonts w:ascii="黑体" w:eastAsia="黑体" w:hAnsi="黑体" w:hint="eastAsia"/>
                    <w:szCs w:val="21"/>
                  </w:rPr>
                </w:rPrChange>
              </w:rPr>
              <w:t>综合测试</w:t>
            </w:r>
          </w:p>
        </w:tc>
        <w:tc>
          <w:tcPr>
            <w:tcW w:w="2340" w:type="dxa"/>
            <w:shd w:val="clear" w:color="auto" w:fill="FFFFFF" w:themeFill="background1"/>
            <w:tcMar>
              <w:top w:w="90" w:type="dxa"/>
              <w:left w:w="195" w:type="dxa"/>
              <w:bottom w:w="90" w:type="dxa"/>
              <w:right w:w="195" w:type="dxa"/>
            </w:tcMar>
            <w:vAlign w:val="center"/>
            <w:tcPrChange w:id="142" w:author="周万怀" w:date="2022-04-24T08:32:00Z">
              <w:tcPr>
                <w:tcW w:w="234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43" w:author="周万怀" w:date="2022-04-24T08:31:00Z">
                  <w:rPr>
                    <w:rFonts w:ascii="黑体" w:eastAsia="黑体" w:hAnsi="黑体"/>
                    <w:szCs w:val="21"/>
                  </w:rPr>
                </w:rPrChange>
              </w:rPr>
              <w:pPrChange w:id="144" w:author="周万怀" w:date="2022-04-24T08:32:00Z">
                <w:pPr>
                  <w:ind w:firstLineChars="200" w:firstLine="420"/>
                  <w:jc w:val="left"/>
                </w:pPr>
              </w:pPrChange>
            </w:pPr>
            <w:r>
              <w:rPr>
                <w:szCs w:val="21"/>
                <w:rPrChange w:id="145" w:author="周万怀" w:date="2022-04-24T08:31:00Z">
                  <w:rPr>
                    <w:rFonts w:ascii="黑体" w:eastAsia="黑体" w:hAnsi="黑体"/>
                    <w:szCs w:val="21"/>
                  </w:rPr>
                </w:rPrChange>
              </w:rPr>
              <w:t>40</w:t>
            </w:r>
          </w:p>
        </w:tc>
      </w:tr>
      <w:tr w:rsidR="00F935F8" w:rsidTr="00F935F8">
        <w:trPr>
          <w:trHeight w:val="284"/>
          <w:jc w:val="center"/>
          <w:trPrChange w:id="146" w:author="周万怀" w:date="2022-04-24T08:32:00Z">
            <w:trPr>
              <w:trHeight w:val="284"/>
              <w:jc w:val="center"/>
            </w:trPr>
          </w:trPrChange>
        </w:trPr>
        <w:tc>
          <w:tcPr>
            <w:tcW w:w="3891" w:type="dxa"/>
            <w:tcBorders>
              <w:bottom w:val="single" w:sz="12" w:space="0" w:color="auto"/>
            </w:tcBorders>
            <w:shd w:val="clear" w:color="auto" w:fill="FFFFFF" w:themeFill="background1"/>
            <w:tcMar>
              <w:top w:w="90" w:type="dxa"/>
              <w:left w:w="195" w:type="dxa"/>
              <w:bottom w:w="90" w:type="dxa"/>
              <w:right w:w="195" w:type="dxa"/>
            </w:tcMar>
            <w:vAlign w:val="center"/>
            <w:tcPrChange w:id="147" w:author="周万怀" w:date="2022-04-24T08:32:00Z">
              <w:tcPr>
                <w:tcW w:w="3891" w:type="dxa"/>
                <w:tcBorders>
                  <w:bottom w:val="single" w:sz="12"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48" w:author="周万怀" w:date="2022-04-24T08:31:00Z">
                  <w:rPr>
                    <w:rFonts w:ascii="黑体" w:eastAsia="黑体" w:hAnsi="黑体"/>
                    <w:szCs w:val="21"/>
                  </w:rPr>
                </w:rPrChange>
              </w:rPr>
              <w:pPrChange w:id="149" w:author="周万怀" w:date="2022-04-24T08:32:00Z">
                <w:pPr>
                  <w:ind w:firstLineChars="200" w:firstLine="420"/>
                  <w:jc w:val="left"/>
                </w:pPr>
              </w:pPrChange>
            </w:pPr>
            <w:r>
              <w:rPr>
                <w:rFonts w:hint="eastAsia"/>
                <w:szCs w:val="21"/>
                <w:rPrChange w:id="150" w:author="周万怀" w:date="2022-04-24T08:31:00Z">
                  <w:rPr>
                    <w:rFonts w:ascii="黑体" w:eastAsia="黑体" w:hAnsi="黑体" w:hint="eastAsia"/>
                    <w:szCs w:val="21"/>
                  </w:rPr>
                </w:rPrChange>
              </w:rPr>
              <w:t>总计</w:t>
            </w:r>
          </w:p>
        </w:tc>
        <w:tc>
          <w:tcPr>
            <w:tcW w:w="2340" w:type="dxa"/>
            <w:tcBorders>
              <w:bottom w:val="single" w:sz="12" w:space="0" w:color="auto"/>
            </w:tcBorders>
            <w:shd w:val="clear" w:color="auto" w:fill="FFFFFF" w:themeFill="background1"/>
            <w:tcMar>
              <w:top w:w="90" w:type="dxa"/>
              <w:left w:w="195" w:type="dxa"/>
              <w:bottom w:w="90" w:type="dxa"/>
              <w:right w:w="195" w:type="dxa"/>
            </w:tcMar>
            <w:vAlign w:val="center"/>
            <w:tcPrChange w:id="151" w:author="周万怀" w:date="2022-04-24T08:32:00Z">
              <w:tcPr>
                <w:tcW w:w="2340" w:type="dxa"/>
                <w:tcBorders>
                  <w:bottom w:val="single" w:sz="12"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52" w:author="周万怀" w:date="2022-04-24T08:31:00Z">
                  <w:rPr>
                    <w:rFonts w:ascii="黑体" w:eastAsia="黑体" w:hAnsi="黑体"/>
                    <w:szCs w:val="21"/>
                  </w:rPr>
                </w:rPrChange>
              </w:rPr>
              <w:pPrChange w:id="153" w:author="周万怀" w:date="2022-04-24T08:32:00Z">
                <w:pPr>
                  <w:ind w:firstLineChars="200" w:firstLine="420"/>
                  <w:jc w:val="left"/>
                </w:pPr>
              </w:pPrChange>
            </w:pPr>
            <w:r>
              <w:rPr>
                <w:szCs w:val="21"/>
                <w:rPrChange w:id="154" w:author="周万怀" w:date="2022-04-24T08:31:00Z">
                  <w:rPr>
                    <w:rFonts w:ascii="黑体" w:eastAsia="黑体" w:hAnsi="黑体"/>
                    <w:szCs w:val="21"/>
                  </w:rPr>
                </w:rPrChange>
              </w:rPr>
              <w:t>100</w:t>
            </w:r>
          </w:p>
        </w:tc>
      </w:tr>
    </w:tbl>
    <w:p w:rsidR="00F935F8" w:rsidRDefault="00FD164F">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在软件开发过程中的各个阶段需要的其他支出如下表2-2所示。</w:t>
      </w:r>
    </w:p>
    <w:p w:rsidR="00F935F8" w:rsidRDefault="00FD164F">
      <w:pPr>
        <w:spacing w:line="360" w:lineRule="auto"/>
        <w:ind w:firstLine="420"/>
        <w:jc w:val="center"/>
        <w:rPr>
          <w:rFonts w:eastAsia="黑体"/>
          <w:szCs w:val="21"/>
        </w:rPr>
      </w:pPr>
      <w:r>
        <w:rPr>
          <w:rFonts w:eastAsia="黑体" w:hint="eastAsia"/>
          <w:szCs w:val="21"/>
        </w:rPr>
        <w:t>表</w:t>
      </w:r>
      <w:r>
        <w:rPr>
          <w:rFonts w:eastAsia="黑体" w:hint="eastAsia"/>
          <w:szCs w:val="21"/>
        </w:rPr>
        <w:t xml:space="preserve">2-2 </w:t>
      </w:r>
      <w:r>
        <w:rPr>
          <w:rFonts w:eastAsia="黑体" w:hint="eastAsia"/>
          <w:szCs w:val="21"/>
        </w:rPr>
        <w:t>其他一次性支出</w:t>
      </w:r>
    </w:p>
    <w:tbl>
      <w:tblPr>
        <w:tblW w:w="0" w:type="auto"/>
        <w:jc w:val="center"/>
        <w:tblBorders>
          <w:top w:val="single" w:sz="12" w:space="0" w:color="auto"/>
          <w:bottom w:val="single" w:sz="1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Change w:id="155" w:author="周万怀" w:date="2022-04-24T08:31:00Z">
          <w:tblPr>
            <w:tblW w:w="6231" w:type="dxa"/>
            <w:jc w:val="center"/>
            <w:tblBorders>
              <w:top w:val="single" w:sz="12" w:space="0" w:color="auto"/>
              <w:bottom w:val="single" w:sz="1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PrChange>
      </w:tblPr>
      <w:tblGrid>
        <w:gridCol w:w="4590"/>
        <w:gridCol w:w="1440"/>
        <w:tblGridChange w:id="156">
          <w:tblGrid>
            <w:gridCol w:w="3891"/>
            <w:gridCol w:w="2340"/>
          </w:tblGrid>
        </w:tblGridChange>
      </w:tblGrid>
      <w:tr w:rsidR="00F935F8" w:rsidTr="00F935F8">
        <w:trPr>
          <w:trHeight w:val="284"/>
          <w:tblHeader/>
          <w:jc w:val="center"/>
          <w:trPrChange w:id="157" w:author="周万怀" w:date="2022-04-24T08:31:00Z">
            <w:trPr>
              <w:trHeight w:val="284"/>
              <w:tblHeader/>
              <w:jc w:val="center"/>
            </w:trPr>
          </w:trPrChange>
        </w:trPr>
        <w:tc>
          <w:tcPr>
            <w:tcW w:w="0" w:type="auto"/>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Change w:id="158" w:author="周万怀" w:date="2022-04-24T08:31:00Z">
              <w:tcPr>
                <w:tcW w:w="3891"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59" w:author="周万怀" w:date="2022-04-24T08:31:00Z">
                  <w:rPr>
                    <w:rFonts w:ascii="黑体" w:eastAsia="黑体" w:hAnsi="黑体"/>
                    <w:szCs w:val="21"/>
                  </w:rPr>
                </w:rPrChange>
              </w:rPr>
              <w:pPrChange w:id="160" w:author="周万怀" w:date="2022-04-24T08:31:00Z">
                <w:pPr>
                  <w:ind w:firstLineChars="200" w:firstLine="420"/>
                  <w:jc w:val="left"/>
                </w:pPr>
              </w:pPrChange>
            </w:pPr>
            <w:r>
              <w:rPr>
                <w:rFonts w:hint="eastAsia"/>
                <w:szCs w:val="21"/>
                <w:rPrChange w:id="161" w:author="周万怀" w:date="2022-04-24T08:31:00Z">
                  <w:rPr>
                    <w:rFonts w:ascii="黑体" w:eastAsia="黑体" w:hAnsi="黑体" w:hint="eastAsia"/>
                    <w:szCs w:val="21"/>
                  </w:rPr>
                </w:rPrChange>
              </w:rPr>
              <w:t>项目</w:t>
            </w:r>
          </w:p>
        </w:tc>
        <w:tc>
          <w:tcPr>
            <w:tcW w:w="0" w:type="auto"/>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Change w:id="162" w:author="周万怀" w:date="2022-04-24T08:31:00Z">
              <w:tcPr>
                <w:tcW w:w="2340"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63" w:author="周万怀" w:date="2022-04-24T08:31:00Z">
                  <w:rPr>
                    <w:rFonts w:ascii="黑体" w:eastAsia="黑体" w:hAnsi="黑体"/>
                    <w:szCs w:val="21"/>
                  </w:rPr>
                </w:rPrChange>
              </w:rPr>
              <w:pPrChange w:id="164" w:author="周万怀" w:date="2022-04-24T08:31:00Z">
                <w:pPr>
                  <w:ind w:firstLineChars="200" w:firstLine="420"/>
                  <w:jc w:val="left"/>
                </w:pPr>
              </w:pPrChange>
            </w:pPr>
            <w:r>
              <w:rPr>
                <w:rFonts w:hint="eastAsia"/>
                <w:szCs w:val="21"/>
                <w:rPrChange w:id="165" w:author="周万怀" w:date="2022-04-24T08:31:00Z">
                  <w:rPr>
                    <w:rFonts w:ascii="黑体" w:eastAsia="黑体" w:hAnsi="黑体" w:hint="eastAsia"/>
                    <w:szCs w:val="21"/>
                  </w:rPr>
                </w:rPrChange>
              </w:rPr>
              <w:t>费用（元）</w:t>
            </w:r>
          </w:p>
        </w:tc>
      </w:tr>
      <w:tr w:rsidR="00F935F8" w:rsidTr="00F935F8">
        <w:trPr>
          <w:trHeight w:val="284"/>
          <w:jc w:val="center"/>
          <w:trPrChange w:id="166" w:author="周万怀" w:date="2022-04-24T08:31:00Z">
            <w:trPr>
              <w:trHeight w:val="284"/>
              <w:jc w:val="center"/>
            </w:trPr>
          </w:trPrChange>
        </w:trPr>
        <w:tc>
          <w:tcPr>
            <w:tcW w:w="0" w:type="auto"/>
            <w:tcBorders>
              <w:top w:val="single" w:sz="4" w:space="0" w:color="auto"/>
            </w:tcBorders>
            <w:shd w:val="clear" w:color="auto" w:fill="FFFFFF" w:themeFill="background1"/>
            <w:tcMar>
              <w:top w:w="90" w:type="dxa"/>
              <w:left w:w="195" w:type="dxa"/>
              <w:bottom w:w="90" w:type="dxa"/>
              <w:right w:w="195" w:type="dxa"/>
            </w:tcMar>
            <w:vAlign w:val="center"/>
            <w:tcPrChange w:id="167" w:author="周万怀" w:date="2022-04-24T08:31:00Z">
              <w:tcPr>
                <w:tcW w:w="3891" w:type="dxa"/>
                <w:tcBorders>
                  <w:top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68" w:author="周万怀" w:date="2022-04-24T08:31:00Z">
                  <w:rPr>
                    <w:rFonts w:ascii="黑体" w:eastAsia="黑体" w:hAnsi="黑体"/>
                    <w:szCs w:val="21"/>
                  </w:rPr>
                </w:rPrChange>
              </w:rPr>
              <w:pPrChange w:id="169" w:author="周万怀" w:date="2022-04-24T08:31:00Z">
                <w:pPr>
                  <w:ind w:firstLineChars="200" w:firstLine="420"/>
                  <w:jc w:val="left"/>
                </w:pPr>
              </w:pPrChange>
            </w:pPr>
            <w:r>
              <w:rPr>
                <w:rFonts w:hint="eastAsia"/>
                <w:szCs w:val="21"/>
                <w:rPrChange w:id="170" w:author="周万怀" w:date="2022-04-24T08:31:00Z">
                  <w:rPr>
                    <w:rFonts w:ascii="黑体" w:eastAsia="黑体" w:hAnsi="黑体" w:hint="eastAsia"/>
                    <w:szCs w:val="21"/>
                  </w:rPr>
                </w:rPrChange>
              </w:rPr>
              <w:t>系统前期需求研究</w:t>
            </w:r>
          </w:p>
        </w:tc>
        <w:tc>
          <w:tcPr>
            <w:tcW w:w="0" w:type="auto"/>
            <w:tcBorders>
              <w:top w:val="single" w:sz="4" w:space="0" w:color="auto"/>
            </w:tcBorders>
            <w:shd w:val="clear" w:color="auto" w:fill="FFFFFF" w:themeFill="background1"/>
            <w:tcMar>
              <w:top w:w="90" w:type="dxa"/>
              <w:left w:w="195" w:type="dxa"/>
              <w:bottom w:w="90" w:type="dxa"/>
              <w:right w:w="195" w:type="dxa"/>
            </w:tcMar>
            <w:vAlign w:val="center"/>
            <w:tcPrChange w:id="171" w:author="周万怀" w:date="2022-04-24T08:31:00Z">
              <w:tcPr>
                <w:tcW w:w="2340" w:type="dxa"/>
                <w:tcBorders>
                  <w:top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72" w:author="周万怀" w:date="2022-04-24T08:31:00Z">
                  <w:rPr>
                    <w:rFonts w:ascii="黑体" w:eastAsia="黑体" w:hAnsi="黑体"/>
                    <w:szCs w:val="21"/>
                  </w:rPr>
                </w:rPrChange>
              </w:rPr>
              <w:pPrChange w:id="173" w:author="周万怀" w:date="2022-04-24T08:31:00Z">
                <w:pPr>
                  <w:ind w:firstLineChars="200" w:firstLine="420"/>
                  <w:jc w:val="left"/>
                </w:pPr>
              </w:pPrChange>
            </w:pPr>
            <w:r>
              <w:rPr>
                <w:szCs w:val="21"/>
                <w:rPrChange w:id="174" w:author="周万怀" w:date="2022-04-24T08:31:00Z">
                  <w:rPr>
                    <w:rFonts w:ascii="黑体" w:eastAsia="黑体" w:hAnsi="黑体"/>
                    <w:szCs w:val="21"/>
                  </w:rPr>
                </w:rPrChange>
              </w:rPr>
              <w:t>500</w:t>
            </w:r>
          </w:p>
        </w:tc>
      </w:tr>
      <w:tr w:rsidR="00F935F8" w:rsidTr="00F935F8">
        <w:trPr>
          <w:trHeight w:val="284"/>
          <w:jc w:val="center"/>
          <w:trPrChange w:id="175" w:author="周万怀" w:date="2022-04-24T08:31:00Z">
            <w:trPr>
              <w:trHeight w:val="284"/>
              <w:jc w:val="center"/>
            </w:trPr>
          </w:trPrChange>
        </w:trPr>
        <w:tc>
          <w:tcPr>
            <w:tcW w:w="0" w:type="auto"/>
            <w:shd w:val="clear" w:color="auto" w:fill="FFFFFF" w:themeFill="background1"/>
            <w:tcMar>
              <w:top w:w="90" w:type="dxa"/>
              <w:left w:w="195" w:type="dxa"/>
              <w:bottom w:w="90" w:type="dxa"/>
              <w:right w:w="195" w:type="dxa"/>
            </w:tcMar>
            <w:vAlign w:val="center"/>
            <w:tcPrChange w:id="176" w:author="周万怀" w:date="2022-04-24T08:31:00Z">
              <w:tcPr>
                <w:tcW w:w="3891"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77" w:author="周万怀" w:date="2022-04-24T08:31:00Z">
                  <w:rPr>
                    <w:rFonts w:ascii="黑体" w:eastAsia="黑体" w:hAnsi="黑体"/>
                    <w:szCs w:val="21"/>
                  </w:rPr>
                </w:rPrChange>
              </w:rPr>
              <w:pPrChange w:id="178" w:author="周万怀" w:date="2022-04-24T08:31:00Z">
                <w:pPr>
                  <w:ind w:firstLineChars="200" w:firstLine="420"/>
                  <w:jc w:val="left"/>
                </w:pPr>
              </w:pPrChange>
            </w:pPr>
            <w:r>
              <w:rPr>
                <w:rFonts w:hint="eastAsia"/>
                <w:szCs w:val="21"/>
                <w:rPrChange w:id="179" w:author="周万怀" w:date="2022-04-24T08:31:00Z">
                  <w:rPr>
                    <w:rFonts w:ascii="黑体" w:eastAsia="黑体" w:hAnsi="黑体" w:hint="eastAsia"/>
                    <w:szCs w:val="21"/>
                  </w:rPr>
                </w:rPrChange>
              </w:rPr>
              <w:t>开发计划与测试基准的研究</w:t>
            </w:r>
          </w:p>
        </w:tc>
        <w:tc>
          <w:tcPr>
            <w:tcW w:w="0" w:type="auto"/>
            <w:shd w:val="clear" w:color="auto" w:fill="FFFFFF" w:themeFill="background1"/>
            <w:tcMar>
              <w:top w:w="90" w:type="dxa"/>
              <w:left w:w="195" w:type="dxa"/>
              <w:bottom w:w="90" w:type="dxa"/>
              <w:right w:w="195" w:type="dxa"/>
            </w:tcMar>
            <w:vAlign w:val="center"/>
            <w:tcPrChange w:id="180" w:author="周万怀" w:date="2022-04-24T08:31:00Z">
              <w:tcPr>
                <w:tcW w:w="234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81" w:author="周万怀" w:date="2022-04-24T08:31:00Z">
                  <w:rPr>
                    <w:rFonts w:ascii="黑体" w:eastAsia="黑体" w:hAnsi="黑体"/>
                    <w:szCs w:val="21"/>
                  </w:rPr>
                </w:rPrChange>
              </w:rPr>
              <w:pPrChange w:id="182" w:author="周万怀" w:date="2022-04-24T08:31:00Z">
                <w:pPr>
                  <w:ind w:firstLineChars="200" w:firstLine="420"/>
                  <w:jc w:val="left"/>
                </w:pPr>
              </w:pPrChange>
            </w:pPr>
            <w:r>
              <w:rPr>
                <w:szCs w:val="21"/>
                <w:rPrChange w:id="183" w:author="周万怀" w:date="2022-04-24T08:31:00Z">
                  <w:rPr>
                    <w:rFonts w:ascii="黑体" w:eastAsia="黑体" w:hAnsi="黑体"/>
                    <w:szCs w:val="21"/>
                  </w:rPr>
                </w:rPrChange>
              </w:rPr>
              <w:t>500</w:t>
            </w:r>
          </w:p>
        </w:tc>
      </w:tr>
      <w:tr w:rsidR="00F935F8" w:rsidTr="00F935F8">
        <w:trPr>
          <w:trHeight w:val="284"/>
          <w:jc w:val="center"/>
          <w:trPrChange w:id="184" w:author="周万怀" w:date="2022-04-24T08:31:00Z">
            <w:trPr>
              <w:trHeight w:val="284"/>
              <w:jc w:val="center"/>
            </w:trPr>
          </w:trPrChange>
        </w:trPr>
        <w:tc>
          <w:tcPr>
            <w:tcW w:w="0" w:type="auto"/>
            <w:shd w:val="clear" w:color="auto" w:fill="FFFFFF" w:themeFill="background1"/>
            <w:tcMar>
              <w:top w:w="90" w:type="dxa"/>
              <w:left w:w="195" w:type="dxa"/>
              <w:bottom w:w="90" w:type="dxa"/>
              <w:right w:w="195" w:type="dxa"/>
            </w:tcMar>
            <w:vAlign w:val="center"/>
            <w:tcPrChange w:id="185" w:author="周万怀" w:date="2022-04-24T08:31:00Z">
              <w:tcPr>
                <w:tcW w:w="3891"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86" w:author="周万怀" w:date="2022-04-24T08:31:00Z">
                  <w:rPr>
                    <w:rFonts w:ascii="黑体" w:eastAsia="黑体" w:hAnsi="黑体"/>
                    <w:szCs w:val="21"/>
                  </w:rPr>
                </w:rPrChange>
              </w:rPr>
              <w:pPrChange w:id="187" w:author="周万怀" w:date="2022-04-24T08:31:00Z">
                <w:pPr>
                  <w:ind w:firstLineChars="200" w:firstLine="420"/>
                  <w:jc w:val="left"/>
                </w:pPr>
              </w:pPrChange>
            </w:pPr>
            <w:r>
              <w:rPr>
                <w:rFonts w:hint="eastAsia"/>
                <w:szCs w:val="21"/>
                <w:rPrChange w:id="188" w:author="周万怀" w:date="2022-04-24T08:31:00Z">
                  <w:rPr>
                    <w:rFonts w:ascii="黑体" w:eastAsia="黑体" w:hAnsi="黑体" w:hint="eastAsia"/>
                    <w:szCs w:val="21"/>
                  </w:rPr>
                </w:rPrChange>
              </w:rPr>
              <w:t>数据库的建立及数据字典</w:t>
            </w:r>
          </w:p>
        </w:tc>
        <w:tc>
          <w:tcPr>
            <w:tcW w:w="0" w:type="auto"/>
            <w:shd w:val="clear" w:color="auto" w:fill="FFFFFF" w:themeFill="background1"/>
            <w:tcMar>
              <w:top w:w="90" w:type="dxa"/>
              <w:left w:w="195" w:type="dxa"/>
              <w:bottom w:w="90" w:type="dxa"/>
              <w:right w:w="195" w:type="dxa"/>
            </w:tcMar>
            <w:vAlign w:val="center"/>
            <w:tcPrChange w:id="189" w:author="周万怀" w:date="2022-04-24T08:31:00Z">
              <w:tcPr>
                <w:tcW w:w="234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90" w:author="周万怀" w:date="2022-04-24T08:31:00Z">
                  <w:rPr>
                    <w:rFonts w:ascii="黑体" w:eastAsia="黑体" w:hAnsi="黑体"/>
                    <w:szCs w:val="21"/>
                  </w:rPr>
                </w:rPrChange>
              </w:rPr>
              <w:pPrChange w:id="191" w:author="周万怀" w:date="2022-04-24T08:31:00Z">
                <w:pPr>
                  <w:ind w:firstLineChars="200" w:firstLine="420"/>
                  <w:jc w:val="left"/>
                </w:pPr>
              </w:pPrChange>
            </w:pPr>
            <w:r>
              <w:rPr>
                <w:szCs w:val="21"/>
                <w:rPrChange w:id="192" w:author="周万怀" w:date="2022-04-24T08:31:00Z">
                  <w:rPr>
                    <w:rFonts w:ascii="黑体" w:eastAsia="黑体" w:hAnsi="黑体"/>
                    <w:szCs w:val="21"/>
                  </w:rPr>
                </w:rPrChange>
              </w:rPr>
              <w:t>1500</w:t>
            </w:r>
          </w:p>
        </w:tc>
      </w:tr>
      <w:tr w:rsidR="00F935F8" w:rsidTr="00F935F8">
        <w:trPr>
          <w:trHeight w:val="284"/>
          <w:jc w:val="center"/>
          <w:trPrChange w:id="193" w:author="周万怀" w:date="2022-04-24T08:31:00Z">
            <w:trPr>
              <w:trHeight w:val="284"/>
              <w:jc w:val="center"/>
            </w:trPr>
          </w:trPrChange>
        </w:trPr>
        <w:tc>
          <w:tcPr>
            <w:tcW w:w="0" w:type="auto"/>
            <w:shd w:val="clear" w:color="auto" w:fill="FFFFFF" w:themeFill="background1"/>
            <w:tcMar>
              <w:top w:w="90" w:type="dxa"/>
              <w:left w:w="195" w:type="dxa"/>
              <w:bottom w:w="90" w:type="dxa"/>
              <w:right w:w="195" w:type="dxa"/>
            </w:tcMar>
            <w:vAlign w:val="center"/>
            <w:tcPrChange w:id="194" w:author="周万怀" w:date="2022-04-24T08:31:00Z">
              <w:tcPr>
                <w:tcW w:w="3891"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95" w:author="周万怀" w:date="2022-04-24T08:31:00Z">
                  <w:rPr>
                    <w:rFonts w:ascii="黑体" w:eastAsia="黑体" w:hAnsi="黑体"/>
                    <w:szCs w:val="21"/>
                  </w:rPr>
                </w:rPrChange>
              </w:rPr>
              <w:pPrChange w:id="196" w:author="周万怀" w:date="2022-04-24T08:31:00Z">
                <w:pPr>
                  <w:ind w:firstLineChars="200" w:firstLine="420"/>
                  <w:jc w:val="left"/>
                </w:pPr>
              </w:pPrChange>
            </w:pPr>
            <w:r>
              <w:rPr>
                <w:rFonts w:hint="eastAsia"/>
                <w:szCs w:val="21"/>
                <w:rPrChange w:id="197" w:author="周万怀" w:date="2022-04-24T08:31:00Z">
                  <w:rPr>
                    <w:rFonts w:ascii="黑体" w:eastAsia="黑体" w:hAnsi="黑体" w:hint="eastAsia"/>
                    <w:szCs w:val="21"/>
                  </w:rPr>
                </w:rPrChange>
              </w:rPr>
              <w:t>检查费用和技术管理性费用</w:t>
            </w:r>
          </w:p>
        </w:tc>
        <w:tc>
          <w:tcPr>
            <w:tcW w:w="0" w:type="auto"/>
            <w:shd w:val="clear" w:color="auto" w:fill="FFFFFF" w:themeFill="background1"/>
            <w:tcMar>
              <w:top w:w="90" w:type="dxa"/>
              <w:left w:w="195" w:type="dxa"/>
              <w:bottom w:w="90" w:type="dxa"/>
              <w:right w:w="195" w:type="dxa"/>
            </w:tcMar>
            <w:vAlign w:val="center"/>
            <w:tcPrChange w:id="198" w:author="周万怀" w:date="2022-04-24T08:31:00Z">
              <w:tcPr>
                <w:tcW w:w="234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199" w:author="周万怀" w:date="2022-04-24T08:31:00Z">
                  <w:rPr>
                    <w:rFonts w:ascii="黑体" w:eastAsia="黑体" w:hAnsi="黑体"/>
                    <w:szCs w:val="21"/>
                  </w:rPr>
                </w:rPrChange>
              </w:rPr>
              <w:pPrChange w:id="200" w:author="周万怀" w:date="2022-04-24T08:31:00Z">
                <w:pPr>
                  <w:ind w:firstLineChars="200" w:firstLine="420"/>
                  <w:jc w:val="left"/>
                </w:pPr>
              </w:pPrChange>
            </w:pPr>
            <w:r>
              <w:rPr>
                <w:szCs w:val="21"/>
                <w:rPrChange w:id="201" w:author="周万怀" w:date="2022-04-24T08:31:00Z">
                  <w:rPr>
                    <w:rFonts w:ascii="黑体" w:eastAsia="黑体" w:hAnsi="黑体"/>
                    <w:szCs w:val="21"/>
                  </w:rPr>
                </w:rPrChange>
              </w:rPr>
              <w:t>1500</w:t>
            </w:r>
          </w:p>
        </w:tc>
      </w:tr>
      <w:tr w:rsidR="00F935F8" w:rsidTr="00F935F8">
        <w:trPr>
          <w:trHeight w:val="284"/>
          <w:jc w:val="center"/>
          <w:trPrChange w:id="202" w:author="周万怀" w:date="2022-04-24T08:31:00Z">
            <w:trPr>
              <w:trHeight w:val="284"/>
              <w:jc w:val="center"/>
            </w:trPr>
          </w:trPrChange>
        </w:trPr>
        <w:tc>
          <w:tcPr>
            <w:tcW w:w="0" w:type="auto"/>
            <w:shd w:val="clear" w:color="auto" w:fill="FFFFFF" w:themeFill="background1"/>
            <w:tcMar>
              <w:top w:w="90" w:type="dxa"/>
              <w:left w:w="195" w:type="dxa"/>
              <w:bottom w:w="90" w:type="dxa"/>
              <w:right w:w="195" w:type="dxa"/>
            </w:tcMar>
            <w:vAlign w:val="center"/>
            <w:tcPrChange w:id="203" w:author="周万怀" w:date="2022-04-24T08:31:00Z">
              <w:tcPr>
                <w:tcW w:w="3891"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04" w:author="周万怀" w:date="2022-04-24T08:31:00Z">
                  <w:rPr>
                    <w:rFonts w:ascii="黑体" w:eastAsia="黑体" w:hAnsi="黑体"/>
                    <w:szCs w:val="21"/>
                  </w:rPr>
                </w:rPrChange>
              </w:rPr>
              <w:pPrChange w:id="205" w:author="周万怀" w:date="2022-04-24T08:31:00Z">
                <w:pPr>
                  <w:ind w:leftChars="200" w:left="420"/>
                  <w:jc w:val="left"/>
                </w:pPr>
              </w:pPrChange>
            </w:pPr>
            <w:r>
              <w:rPr>
                <w:rFonts w:hint="eastAsia"/>
                <w:szCs w:val="21"/>
                <w:rPrChange w:id="206" w:author="周万怀" w:date="2022-04-24T08:31:00Z">
                  <w:rPr>
                    <w:rFonts w:ascii="黑体" w:eastAsia="黑体" w:hAnsi="黑体" w:hint="eastAsia"/>
                    <w:szCs w:val="21"/>
                  </w:rPr>
                </w:rPrChange>
              </w:rPr>
              <w:lastRenderedPageBreak/>
              <w:t>培训费以及软件开发人员所需要的一次性支出</w:t>
            </w:r>
          </w:p>
        </w:tc>
        <w:tc>
          <w:tcPr>
            <w:tcW w:w="0" w:type="auto"/>
            <w:shd w:val="clear" w:color="auto" w:fill="FFFFFF" w:themeFill="background1"/>
            <w:tcMar>
              <w:top w:w="90" w:type="dxa"/>
              <w:left w:w="195" w:type="dxa"/>
              <w:bottom w:w="90" w:type="dxa"/>
              <w:right w:w="195" w:type="dxa"/>
            </w:tcMar>
            <w:vAlign w:val="center"/>
            <w:tcPrChange w:id="207" w:author="周万怀" w:date="2022-04-24T08:31:00Z">
              <w:tcPr>
                <w:tcW w:w="234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08" w:author="周万怀" w:date="2022-04-24T08:31:00Z">
                  <w:rPr>
                    <w:rFonts w:ascii="黑体" w:eastAsia="黑体" w:hAnsi="黑体"/>
                    <w:szCs w:val="21"/>
                  </w:rPr>
                </w:rPrChange>
              </w:rPr>
              <w:pPrChange w:id="209" w:author="周万怀" w:date="2022-04-24T08:31:00Z">
                <w:pPr>
                  <w:ind w:firstLineChars="200" w:firstLine="420"/>
                  <w:jc w:val="left"/>
                </w:pPr>
              </w:pPrChange>
            </w:pPr>
            <w:r>
              <w:rPr>
                <w:szCs w:val="21"/>
                <w:rPrChange w:id="210" w:author="周万怀" w:date="2022-04-24T08:31:00Z">
                  <w:rPr>
                    <w:rFonts w:ascii="黑体" w:eastAsia="黑体" w:hAnsi="黑体"/>
                    <w:szCs w:val="21"/>
                  </w:rPr>
                </w:rPrChange>
              </w:rPr>
              <w:t>1000</w:t>
            </w:r>
          </w:p>
        </w:tc>
      </w:tr>
    </w:tbl>
    <w:p w:rsidR="00F935F8" w:rsidRDefault="00FD164F">
      <w:pPr>
        <w:spacing w:line="360" w:lineRule="auto"/>
        <w:ind w:firstLineChars="200" w:firstLine="482"/>
        <w:rPr>
          <w:rFonts w:asciiTheme="minorEastAsia" w:eastAsiaTheme="minorEastAsia" w:hAnsiTheme="minorEastAsia"/>
          <w:b/>
          <w:sz w:val="24"/>
          <w:szCs w:val="24"/>
        </w:rPr>
      </w:pPr>
      <w:r>
        <w:rPr>
          <w:rFonts w:asciiTheme="minorEastAsia" w:eastAsiaTheme="minorEastAsia" w:hAnsiTheme="minorEastAsia" w:hint="eastAsia"/>
          <w:b/>
          <w:sz w:val="24"/>
          <w:szCs w:val="24"/>
        </w:rPr>
        <w:t>（2）成本估算</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经济可行性是指进</w:t>
      </w:r>
      <w:proofErr w:type="gramStart"/>
      <w:r>
        <w:rPr>
          <w:rFonts w:asciiTheme="minorEastAsia" w:eastAsiaTheme="minorEastAsia" w:hAnsiTheme="minorEastAsia" w:hint="eastAsia"/>
          <w:sz w:val="24"/>
          <w:szCs w:val="24"/>
        </w:rPr>
        <w:t>行成本</w:t>
      </w:r>
      <w:proofErr w:type="gramEnd"/>
      <w:r>
        <w:rPr>
          <w:rFonts w:asciiTheme="minorEastAsia" w:eastAsiaTheme="minorEastAsia" w:hAnsiTheme="minorEastAsia" w:hint="eastAsia"/>
          <w:sz w:val="24"/>
          <w:szCs w:val="24"/>
        </w:rPr>
        <w:t>与效益分析。评估项目的开发成本，比较系统开发完成后可产生的经济效益。</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本系统的经济成本有：</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1）购买开发软件和pc机。包括开发软件pandas，tushare，bokeh，tornado，stockstats，ta-lib及使用的pc机共5000元。</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2）系统开发费用。本数据分析系统结构简单，开发难度小，价格低。</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3）系统安装和运行维护费用。使用</w:t>
      </w:r>
      <w:proofErr w:type="gramStart"/>
      <w:r>
        <w:rPr>
          <w:rFonts w:asciiTheme="minorEastAsia" w:eastAsiaTheme="minorEastAsia" w:hAnsiTheme="minorEastAsia" w:hint="eastAsia"/>
          <w:sz w:val="24"/>
          <w:szCs w:val="24"/>
        </w:rPr>
        <w:t>本电影</w:t>
      </w:r>
      <w:proofErr w:type="gramEnd"/>
      <w:r>
        <w:rPr>
          <w:rFonts w:asciiTheme="minorEastAsia" w:eastAsiaTheme="minorEastAsia" w:hAnsiTheme="minorEastAsia" w:hint="eastAsia"/>
          <w:sz w:val="24"/>
          <w:szCs w:val="24"/>
        </w:rPr>
        <w:t>数据分析系统，系统需要安装软件，运行中需要进行对服务器和数据安全的维护，同时为了保证信息的安全我们还需要对系统漏洞进行数据维护。</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4）人员培训费用。软件开发成本主要表现为人力消耗，使用任务分解技术，把软件开发工程分解为若干个相对独立的任务，再分别估计任务的开发成本，最后累加起来得出软件开发工程的总成本。</w:t>
      </w:r>
    </w:p>
    <w:p w:rsidR="00F935F8" w:rsidRDefault="00FD164F">
      <w:pPr>
        <w:spacing w:line="360" w:lineRule="auto"/>
        <w:ind w:firstLineChars="200" w:firstLine="482"/>
        <w:rPr>
          <w:rFonts w:asciiTheme="minorEastAsia" w:eastAsiaTheme="minorEastAsia" w:hAnsiTheme="minorEastAsia"/>
          <w:b/>
          <w:sz w:val="24"/>
          <w:szCs w:val="24"/>
        </w:rPr>
      </w:pPr>
      <w:r>
        <w:rPr>
          <w:rFonts w:asciiTheme="minorEastAsia" w:eastAsiaTheme="minorEastAsia" w:hAnsiTheme="minorEastAsia" w:hint="eastAsia"/>
          <w:b/>
          <w:sz w:val="24"/>
          <w:szCs w:val="24"/>
        </w:rPr>
        <w:t>（3）货币的时间价值</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效益分析需要我们估计开发成本、运行费用和系统的经济效益。</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电影数据分析系统的前期软件开发阶段，需要耗费巨大的人力，投资的成本和未来获得的效益会随着软件每年的货币时间价值有所改变。若假设电影数据分析系统每年软件平台的收益为2500元，五年收益为12500元。但实际收益需要通过货币时间价值来进行核算。用利率的形式表示货币的时间价值。假设年利率为i，如果现在存入P元，则n年后可以得到的钱数为：</w:t>
      </w:r>
    </w:p>
    <w:p w:rsidR="00F935F8" w:rsidRDefault="00FD164F">
      <w:pPr>
        <w:spacing w:line="360" w:lineRule="auto"/>
        <w:ind w:firstLineChars="200" w:firstLine="480"/>
        <w:rPr>
          <w:del w:id="211" w:author="周万怀" w:date="2022-04-24T08:28:00Z"/>
          <w:rFonts w:asciiTheme="minorEastAsia" w:eastAsiaTheme="minorEastAsia" w:hAnsiTheme="minorEastAsia"/>
          <w:sz w:val="24"/>
          <w:szCs w:val="24"/>
        </w:rPr>
      </w:pPr>
      <w:del w:id="212" w:author="周万怀" w:date="2022-04-24T08:28:00Z">
        <w:r>
          <w:rPr>
            <w:rFonts w:asciiTheme="minorEastAsia" w:eastAsiaTheme="minorEastAsia" w:hAnsiTheme="minorEastAsia" w:hint="eastAsia"/>
            <w:sz w:val="24"/>
            <w:szCs w:val="24"/>
          </w:rPr>
          <w:delText>F=P*(1+i)^n</w:delText>
        </w:r>
      </w:del>
    </w:p>
    <w:p w:rsidR="00F935F8" w:rsidRDefault="00FD164F">
      <w:pPr>
        <w:spacing w:line="360" w:lineRule="auto"/>
        <w:jc w:val="right"/>
        <w:rPr>
          <w:ins w:id="213" w:author="周万怀" w:date="2022-04-24T08:28:00Z"/>
          <w:rFonts w:asciiTheme="minorEastAsia" w:eastAsiaTheme="minorEastAsia" w:hAnsiTheme="minorEastAsia"/>
          <w:sz w:val="24"/>
          <w:szCs w:val="24"/>
        </w:rPr>
        <w:pPrChange w:id="214" w:author="周万怀" w:date="2022-04-24T08:29:00Z">
          <w:pPr>
            <w:spacing w:line="360" w:lineRule="auto"/>
            <w:ind w:firstLineChars="200" w:firstLine="480"/>
          </w:pPr>
        </w:pPrChange>
      </w:pPr>
      <m:oMath>
        <m:r>
          <w:ins w:id="215" w:author="周万怀" w:date="2022-04-24T08:29:00Z">
            <m:rPr>
              <m:sty m:val="p"/>
            </m:rPr>
            <w:rPr>
              <w:rFonts w:ascii="Cambria Math" w:eastAsiaTheme="minorEastAsia" w:hAnsi="Cambria Math"/>
              <w:sz w:val="24"/>
              <w:szCs w:val="24"/>
            </w:rPr>
            <m:t>F=P*</m:t>
          </w:ins>
        </m:r>
        <m:sSup>
          <m:sSupPr>
            <m:ctrlPr>
              <w:ins w:id="216" w:author="周万怀" w:date="2022-04-24T08:29:00Z">
                <w:rPr>
                  <w:rFonts w:ascii="Cambria Math" w:eastAsiaTheme="minorEastAsia" w:hAnsi="Cambria Math"/>
                  <w:sz w:val="24"/>
                  <w:szCs w:val="24"/>
                </w:rPr>
              </w:ins>
            </m:ctrlPr>
          </m:sSupPr>
          <m:e>
            <m:r>
              <w:ins w:id="217" w:author="周万怀" w:date="2022-04-24T08:29:00Z">
                <w:rPr>
                  <w:rFonts w:ascii="Cambria Math" w:eastAsiaTheme="minorEastAsia" w:hAnsi="Cambria Math"/>
                  <w:sz w:val="24"/>
                  <w:szCs w:val="24"/>
                </w:rPr>
                <m:t>(1+i)</m:t>
              </w:ins>
            </m:r>
          </m:e>
          <m:sup>
            <m:r>
              <w:ins w:id="218" w:author="周万怀" w:date="2022-04-24T08:29:00Z">
                <w:rPr>
                  <w:rFonts w:ascii="Cambria Math" w:eastAsiaTheme="minorEastAsia" w:hAnsi="Cambria Math"/>
                  <w:sz w:val="24"/>
                  <w:szCs w:val="24"/>
                </w:rPr>
                <m:t>n</m:t>
              </w:ins>
            </m:r>
          </m:sup>
        </m:sSup>
      </m:oMath>
      <w:ins w:id="219" w:author="周万怀" w:date="2022-04-24T08:29:00Z">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 xml:space="preserve">                         (1)</w:t>
        </w:r>
      </w:ins>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这也就是P元钱在n年后的价值。反之，如果n年后能收入F元钱，那么这些钱的现在价值是：</w:t>
      </w:r>
    </w:p>
    <w:p w:rsidR="00F935F8" w:rsidRDefault="00FD164F">
      <w:pPr>
        <w:spacing w:line="360" w:lineRule="auto"/>
        <w:jc w:val="right"/>
        <w:rPr>
          <w:ins w:id="220" w:author="dell" w:date="2022-04-26T19:50:00Z"/>
          <w:rFonts w:asciiTheme="minorEastAsia" w:eastAsiaTheme="minorEastAsia" w:hAnsiTheme="minorEastAsia"/>
          <w:sz w:val="24"/>
          <w:szCs w:val="24"/>
        </w:rPr>
        <w:pPrChange w:id="221" w:author="dell" w:date="2022-04-26T19:51:00Z">
          <w:pPr>
            <w:spacing w:line="360" w:lineRule="auto"/>
            <w:ind w:firstLineChars="200" w:firstLine="480"/>
          </w:pPr>
        </w:pPrChange>
      </w:pPr>
      <m:oMath>
        <m:r>
          <w:ins w:id="222" w:author="dell" w:date="2022-04-26T19:50:00Z">
            <m:rPr>
              <m:sty m:val="p"/>
            </m:rPr>
            <w:rPr>
              <w:rFonts w:ascii="Cambria Math" w:eastAsiaTheme="minorEastAsia" w:hAnsi="Cambria Math"/>
              <w:sz w:val="24"/>
              <w:szCs w:val="24"/>
            </w:rPr>
            <m:t>P=F÷</m:t>
          </w:ins>
        </m:r>
        <m:sSup>
          <m:sSupPr>
            <m:ctrlPr>
              <w:ins w:id="223" w:author="dell" w:date="2022-04-26T19:50:00Z">
                <w:rPr>
                  <w:rFonts w:ascii="Cambria Math" w:eastAsiaTheme="minorEastAsia" w:hAnsi="Cambria Math"/>
                  <w:sz w:val="24"/>
                  <w:szCs w:val="24"/>
                </w:rPr>
              </w:ins>
            </m:ctrlPr>
          </m:sSupPr>
          <m:e>
            <m:r>
              <w:ins w:id="224" w:author="dell" w:date="2022-04-26T19:50:00Z">
                <w:rPr>
                  <w:rFonts w:ascii="Cambria Math" w:eastAsiaTheme="minorEastAsia" w:hAnsi="Cambria Math"/>
                  <w:sz w:val="24"/>
                  <w:szCs w:val="24"/>
                </w:rPr>
                <m:t>(1+i)</m:t>
              </w:ins>
            </m:r>
          </m:e>
          <m:sup>
            <m:r>
              <w:ins w:id="225" w:author="dell" w:date="2022-04-26T19:50:00Z">
                <w:rPr>
                  <w:rFonts w:ascii="Cambria Math" w:eastAsiaTheme="minorEastAsia" w:hAnsi="Cambria Math"/>
                  <w:sz w:val="24"/>
                  <w:szCs w:val="24"/>
                </w:rPr>
                <m:t>n</m:t>
              </w:ins>
            </m:r>
          </m:sup>
        </m:sSup>
      </m:oMath>
      <w:ins w:id="226" w:author="dell" w:date="2022-04-26T19:50:00Z">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w:t>
        </w: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ins>
    </w:p>
    <w:p w:rsidR="00F935F8" w:rsidRDefault="00FD164F">
      <w:pPr>
        <w:spacing w:line="360" w:lineRule="auto"/>
        <w:ind w:firstLineChars="1400" w:firstLine="3360"/>
        <w:rPr>
          <w:del w:id="227" w:author="dell" w:date="2022-04-26T19:49:00Z"/>
          <w:rFonts w:asciiTheme="minorEastAsia" w:eastAsiaTheme="minorEastAsia" w:hAnsiTheme="minorEastAsia"/>
          <w:sz w:val="24"/>
          <w:szCs w:val="24"/>
        </w:rPr>
        <w:pPrChange w:id="228" w:author="dell" w:date="2022-04-26T19:49:00Z">
          <w:pPr>
            <w:spacing w:line="360" w:lineRule="auto"/>
            <w:ind w:firstLineChars="200" w:firstLine="480"/>
          </w:pPr>
        </w:pPrChange>
      </w:pPr>
      <w:del w:id="229" w:author="dell" w:date="2022-04-26T19:49:00Z">
        <w:r>
          <w:rPr>
            <w:rFonts w:asciiTheme="minorEastAsia" w:eastAsiaTheme="minorEastAsia" w:hAnsiTheme="minorEastAsia" w:hint="eastAsia"/>
            <w:sz w:val="24"/>
            <w:szCs w:val="24"/>
          </w:rPr>
          <w:delText>P=F/(1+i)^n</w:delText>
        </w:r>
      </w:del>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假定年利率为12%，利用上面计算货币现在价值的公式可以算出系统每年预计收益的钱的现在价值，如下表2-3所示。</w:t>
      </w:r>
    </w:p>
    <w:p w:rsidR="00F935F8" w:rsidRDefault="00F935F8">
      <w:pPr>
        <w:spacing w:line="360" w:lineRule="auto"/>
        <w:rPr>
          <w:del w:id="230" w:author="周万怀" w:date="2022-04-24T08:30:00Z"/>
          <w:rFonts w:asciiTheme="minorEastAsia" w:eastAsiaTheme="minorEastAsia" w:hAnsiTheme="minorEastAsia"/>
          <w:sz w:val="24"/>
          <w:szCs w:val="24"/>
        </w:rPr>
      </w:pPr>
    </w:p>
    <w:p w:rsidR="00F935F8" w:rsidRDefault="00FD164F">
      <w:pPr>
        <w:spacing w:line="360" w:lineRule="auto"/>
        <w:ind w:firstLine="420"/>
        <w:jc w:val="center"/>
        <w:rPr>
          <w:rFonts w:eastAsia="黑体"/>
          <w:szCs w:val="21"/>
        </w:rPr>
      </w:pPr>
      <w:r>
        <w:rPr>
          <w:rFonts w:eastAsia="黑体" w:hint="eastAsia"/>
          <w:szCs w:val="21"/>
        </w:rPr>
        <w:t>表</w:t>
      </w:r>
      <w:r>
        <w:rPr>
          <w:rFonts w:eastAsia="黑体" w:hint="eastAsia"/>
          <w:szCs w:val="21"/>
        </w:rPr>
        <w:t xml:space="preserve">2-3 </w:t>
      </w:r>
      <w:r>
        <w:rPr>
          <w:rFonts w:eastAsia="黑体" w:hint="eastAsia"/>
          <w:szCs w:val="21"/>
        </w:rPr>
        <w:t>将来收入折算成现在值</w:t>
      </w:r>
    </w:p>
    <w:tbl>
      <w:tblPr>
        <w:tblW w:w="8320" w:type="dxa"/>
        <w:jc w:val="center"/>
        <w:tblBorders>
          <w:top w:val="single" w:sz="12" w:space="0" w:color="auto"/>
          <w:bottom w:val="single" w:sz="1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Change w:id="231" w:author="周万怀" w:date="2022-04-24T08:32:00Z">
          <w:tblPr>
            <w:tblW w:w="8320" w:type="dxa"/>
            <w:jc w:val="center"/>
            <w:tblBorders>
              <w:top w:val="single" w:sz="12" w:space="0" w:color="auto"/>
              <w:bottom w:val="single" w:sz="1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PrChange>
      </w:tblPr>
      <w:tblGrid>
        <w:gridCol w:w="866"/>
        <w:gridCol w:w="1934"/>
        <w:gridCol w:w="1645"/>
        <w:gridCol w:w="1975"/>
        <w:gridCol w:w="1900"/>
        <w:tblGridChange w:id="232">
          <w:tblGrid>
            <w:gridCol w:w="866"/>
            <w:gridCol w:w="1934"/>
            <w:gridCol w:w="1645"/>
            <w:gridCol w:w="1975"/>
            <w:gridCol w:w="1900"/>
          </w:tblGrid>
        </w:tblGridChange>
      </w:tblGrid>
      <w:tr w:rsidR="00F935F8" w:rsidTr="00F935F8">
        <w:trPr>
          <w:trHeight w:val="284"/>
          <w:tblHeader/>
          <w:jc w:val="center"/>
          <w:trPrChange w:id="233" w:author="周万怀" w:date="2022-04-24T08:32:00Z">
            <w:trPr>
              <w:trHeight w:val="284"/>
              <w:tblHeader/>
              <w:jc w:val="center"/>
            </w:trPr>
          </w:trPrChange>
        </w:trPr>
        <w:tc>
          <w:tcPr>
            <w:tcW w:w="866" w:type="dxa"/>
            <w:tcBorders>
              <w:top w:val="single" w:sz="12" w:space="0" w:color="auto"/>
              <w:bottom w:val="single" w:sz="4" w:space="0" w:color="auto"/>
            </w:tcBorders>
            <w:shd w:val="clear" w:color="auto" w:fill="FFFFFF" w:themeFill="background1"/>
            <w:vAlign w:val="center"/>
            <w:tcPrChange w:id="234" w:author="周万怀" w:date="2022-04-24T08:32:00Z">
              <w:tcPr>
                <w:tcW w:w="866" w:type="dxa"/>
                <w:tcBorders>
                  <w:top w:val="single" w:sz="12" w:space="0" w:color="auto"/>
                  <w:bottom w:val="single" w:sz="4" w:space="0" w:color="auto"/>
                </w:tcBorders>
                <w:shd w:val="clear" w:color="auto" w:fill="FFFFFF" w:themeFill="background1"/>
                <w:vAlign w:val="center"/>
              </w:tcPr>
            </w:tcPrChange>
          </w:tcPr>
          <w:p w:rsidR="00F935F8" w:rsidRPr="00F935F8" w:rsidRDefault="00FD164F">
            <w:pPr>
              <w:jc w:val="center"/>
              <w:rPr>
                <w:szCs w:val="21"/>
                <w:rPrChange w:id="235" w:author="周万怀" w:date="2022-04-24T08:31:00Z">
                  <w:rPr>
                    <w:rFonts w:ascii="黑体" w:eastAsia="黑体" w:hAnsi="黑体"/>
                    <w:szCs w:val="21"/>
                  </w:rPr>
                </w:rPrChange>
              </w:rPr>
              <w:pPrChange w:id="236" w:author="周万怀" w:date="2022-04-24T08:32:00Z">
                <w:pPr>
                  <w:ind w:firstLineChars="300" w:firstLine="630"/>
                </w:pPr>
              </w:pPrChange>
            </w:pPr>
            <w:r>
              <w:rPr>
                <w:rFonts w:hint="eastAsia"/>
                <w:szCs w:val="21"/>
                <w:rPrChange w:id="237" w:author="周万怀" w:date="2022-04-24T08:31:00Z">
                  <w:rPr>
                    <w:rFonts w:ascii="黑体" w:eastAsia="黑体" w:hAnsi="黑体" w:hint="eastAsia"/>
                    <w:szCs w:val="21"/>
                  </w:rPr>
                </w:rPrChange>
              </w:rPr>
              <w:lastRenderedPageBreak/>
              <w:t>年</w:t>
            </w:r>
          </w:p>
        </w:tc>
        <w:tc>
          <w:tcPr>
            <w:tcW w:w="1934"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Change w:id="238" w:author="周万怀" w:date="2022-04-24T08:32:00Z">
              <w:tcPr>
                <w:tcW w:w="1934"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39" w:author="周万怀" w:date="2022-04-24T08:31:00Z">
                  <w:rPr>
                    <w:rFonts w:ascii="黑体" w:eastAsia="黑体" w:hAnsi="黑体"/>
                    <w:szCs w:val="21"/>
                  </w:rPr>
                </w:rPrChange>
              </w:rPr>
              <w:pPrChange w:id="240" w:author="周万怀" w:date="2022-04-24T08:32:00Z">
                <w:pPr>
                  <w:ind w:firstLineChars="100" w:firstLine="210"/>
                </w:pPr>
              </w:pPrChange>
            </w:pPr>
            <w:r>
              <w:rPr>
                <w:rFonts w:hint="eastAsia"/>
                <w:szCs w:val="21"/>
                <w:rPrChange w:id="241" w:author="周万怀" w:date="2022-04-24T08:31:00Z">
                  <w:rPr>
                    <w:rFonts w:ascii="黑体" w:eastAsia="黑体" w:hAnsi="黑体" w:hint="eastAsia"/>
                    <w:szCs w:val="21"/>
                  </w:rPr>
                </w:rPrChange>
              </w:rPr>
              <w:t>将来值（元）</w:t>
            </w:r>
          </w:p>
        </w:tc>
        <w:tc>
          <w:tcPr>
            <w:tcW w:w="1645"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Change w:id="242" w:author="周万怀" w:date="2022-04-24T08:32:00Z">
              <w:tcPr>
                <w:tcW w:w="1645"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43" w:author="周万怀" w:date="2022-04-24T08:31:00Z">
                  <w:rPr>
                    <w:rFonts w:ascii="黑体" w:eastAsia="黑体" w:hAnsi="黑体"/>
                    <w:szCs w:val="21"/>
                  </w:rPr>
                </w:rPrChange>
              </w:rPr>
              <w:pPrChange w:id="244" w:author="周万怀" w:date="2022-04-24T08:32:00Z">
                <w:pPr/>
              </w:pPrChange>
            </w:pPr>
            <w:r>
              <w:rPr>
                <w:rFonts w:hint="eastAsia"/>
                <w:szCs w:val="21"/>
                <w:rPrChange w:id="245" w:author="周万怀" w:date="2022-04-24T08:31:00Z">
                  <w:rPr>
                    <w:rFonts w:ascii="黑体" w:eastAsia="黑体" w:hAnsi="黑体" w:hint="eastAsia"/>
                    <w:szCs w:val="21"/>
                  </w:rPr>
                </w:rPrChange>
              </w:rPr>
              <w:t>（</w:t>
            </w:r>
            <w:r>
              <w:rPr>
                <w:szCs w:val="21"/>
                <w:rPrChange w:id="246" w:author="周万怀" w:date="2022-04-24T08:31:00Z">
                  <w:rPr>
                    <w:rFonts w:ascii="黑体" w:eastAsia="黑体" w:hAnsi="黑体"/>
                    <w:szCs w:val="21"/>
                  </w:rPr>
                </w:rPrChange>
              </w:rPr>
              <w:t>1+n)^n</w:t>
            </w:r>
          </w:p>
        </w:tc>
        <w:tc>
          <w:tcPr>
            <w:tcW w:w="1975"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Change w:id="247" w:author="周万怀" w:date="2022-04-24T08:32:00Z">
              <w:tcPr>
                <w:tcW w:w="1975"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48" w:author="周万怀" w:date="2022-04-24T08:31:00Z">
                  <w:rPr>
                    <w:rFonts w:ascii="黑体" w:eastAsia="黑体" w:hAnsi="黑体"/>
                    <w:szCs w:val="21"/>
                  </w:rPr>
                </w:rPrChange>
              </w:rPr>
              <w:pPrChange w:id="249" w:author="周万怀" w:date="2022-04-24T08:32:00Z">
                <w:pPr>
                  <w:ind w:firstLineChars="100" w:firstLine="210"/>
                </w:pPr>
              </w:pPrChange>
            </w:pPr>
            <w:r>
              <w:rPr>
                <w:rFonts w:hint="eastAsia"/>
                <w:szCs w:val="21"/>
                <w:rPrChange w:id="250" w:author="周万怀" w:date="2022-04-24T08:31:00Z">
                  <w:rPr>
                    <w:rFonts w:ascii="黑体" w:eastAsia="黑体" w:hAnsi="黑体" w:hint="eastAsia"/>
                    <w:szCs w:val="21"/>
                  </w:rPr>
                </w:rPrChange>
              </w:rPr>
              <w:t>现在值（元）</w:t>
            </w:r>
          </w:p>
        </w:tc>
        <w:tc>
          <w:tcPr>
            <w:tcW w:w="1900"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Change w:id="251" w:author="周万怀" w:date="2022-04-24T08:32:00Z">
              <w:tcPr>
                <w:tcW w:w="1900" w:type="dxa"/>
                <w:tcBorders>
                  <w:top w:val="single" w:sz="12" w:space="0" w:color="auto"/>
                  <w:bottom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52" w:author="周万怀" w:date="2022-04-24T08:31:00Z">
                  <w:rPr>
                    <w:rFonts w:ascii="黑体" w:eastAsia="黑体" w:hAnsi="黑体"/>
                    <w:szCs w:val="21"/>
                  </w:rPr>
                </w:rPrChange>
              </w:rPr>
              <w:pPrChange w:id="253" w:author="周万怀" w:date="2022-04-24T08:32:00Z">
                <w:pPr>
                  <w:ind w:firstLineChars="100" w:firstLine="210"/>
                </w:pPr>
              </w:pPrChange>
            </w:pPr>
            <w:r>
              <w:rPr>
                <w:rFonts w:hint="eastAsia"/>
                <w:szCs w:val="21"/>
                <w:rPrChange w:id="254" w:author="周万怀" w:date="2022-04-24T08:31:00Z">
                  <w:rPr>
                    <w:rFonts w:ascii="黑体" w:eastAsia="黑体" w:hAnsi="黑体" w:hint="eastAsia"/>
                    <w:szCs w:val="21"/>
                  </w:rPr>
                </w:rPrChange>
              </w:rPr>
              <w:t>累计现在值（元）</w:t>
            </w:r>
          </w:p>
        </w:tc>
      </w:tr>
      <w:tr w:rsidR="00F935F8" w:rsidTr="00F935F8">
        <w:trPr>
          <w:trHeight w:val="284"/>
          <w:jc w:val="center"/>
          <w:trPrChange w:id="255" w:author="周万怀" w:date="2022-04-24T08:32:00Z">
            <w:trPr>
              <w:trHeight w:val="284"/>
              <w:jc w:val="center"/>
            </w:trPr>
          </w:trPrChange>
        </w:trPr>
        <w:tc>
          <w:tcPr>
            <w:tcW w:w="866" w:type="dxa"/>
            <w:tcBorders>
              <w:top w:val="single" w:sz="4" w:space="0" w:color="auto"/>
            </w:tcBorders>
            <w:shd w:val="clear" w:color="auto" w:fill="FFFFFF" w:themeFill="background1"/>
            <w:vAlign w:val="center"/>
            <w:tcPrChange w:id="256" w:author="周万怀" w:date="2022-04-24T08:32:00Z">
              <w:tcPr>
                <w:tcW w:w="866" w:type="dxa"/>
                <w:tcBorders>
                  <w:top w:val="single" w:sz="4" w:space="0" w:color="auto"/>
                </w:tcBorders>
                <w:shd w:val="clear" w:color="auto" w:fill="FFFFFF" w:themeFill="background1"/>
                <w:vAlign w:val="center"/>
              </w:tcPr>
            </w:tcPrChange>
          </w:tcPr>
          <w:p w:rsidR="00F935F8" w:rsidRPr="00F935F8" w:rsidRDefault="00FD164F">
            <w:pPr>
              <w:jc w:val="center"/>
              <w:rPr>
                <w:szCs w:val="21"/>
                <w:rPrChange w:id="257" w:author="周万怀" w:date="2022-04-24T08:31:00Z">
                  <w:rPr>
                    <w:rFonts w:ascii="黑体" w:eastAsia="黑体" w:hAnsi="黑体"/>
                    <w:szCs w:val="21"/>
                  </w:rPr>
                </w:rPrChange>
              </w:rPr>
              <w:pPrChange w:id="258" w:author="周万怀" w:date="2022-04-24T08:32:00Z">
                <w:pPr>
                  <w:ind w:firstLineChars="300" w:firstLine="630"/>
                </w:pPr>
              </w:pPrChange>
            </w:pPr>
            <w:r>
              <w:rPr>
                <w:szCs w:val="21"/>
                <w:rPrChange w:id="259" w:author="周万怀" w:date="2022-04-24T08:31:00Z">
                  <w:rPr>
                    <w:rFonts w:ascii="黑体" w:eastAsia="黑体" w:hAnsi="黑体"/>
                    <w:szCs w:val="21"/>
                  </w:rPr>
                </w:rPrChange>
              </w:rPr>
              <w:t>1</w:t>
            </w:r>
          </w:p>
        </w:tc>
        <w:tc>
          <w:tcPr>
            <w:tcW w:w="1934" w:type="dxa"/>
            <w:tcBorders>
              <w:top w:val="single" w:sz="4" w:space="0" w:color="auto"/>
            </w:tcBorders>
            <w:shd w:val="clear" w:color="auto" w:fill="FFFFFF" w:themeFill="background1"/>
            <w:tcMar>
              <w:top w:w="90" w:type="dxa"/>
              <w:left w:w="195" w:type="dxa"/>
              <w:bottom w:w="90" w:type="dxa"/>
              <w:right w:w="195" w:type="dxa"/>
            </w:tcMar>
            <w:vAlign w:val="center"/>
            <w:tcPrChange w:id="260" w:author="周万怀" w:date="2022-04-24T08:32:00Z">
              <w:tcPr>
                <w:tcW w:w="1934" w:type="dxa"/>
                <w:tcBorders>
                  <w:top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61" w:author="周万怀" w:date="2022-04-24T08:31:00Z">
                  <w:rPr>
                    <w:rFonts w:ascii="黑体" w:eastAsia="黑体" w:hAnsi="黑体"/>
                    <w:szCs w:val="21"/>
                  </w:rPr>
                </w:rPrChange>
              </w:rPr>
              <w:pPrChange w:id="262" w:author="周万怀" w:date="2022-04-24T08:32:00Z">
                <w:pPr>
                  <w:ind w:firstLineChars="200" w:firstLine="420"/>
                </w:pPr>
              </w:pPrChange>
            </w:pPr>
            <w:r>
              <w:rPr>
                <w:szCs w:val="21"/>
                <w:rPrChange w:id="263" w:author="周万怀" w:date="2022-04-24T08:31:00Z">
                  <w:rPr>
                    <w:rFonts w:ascii="黑体" w:eastAsia="黑体" w:hAnsi="黑体"/>
                    <w:szCs w:val="21"/>
                  </w:rPr>
                </w:rPrChange>
              </w:rPr>
              <w:t>2500</w:t>
            </w:r>
          </w:p>
        </w:tc>
        <w:tc>
          <w:tcPr>
            <w:tcW w:w="1645" w:type="dxa"/>
            <w:tcBorders>
              <w:top w:val="single" w:sz="4" w:space="0" w:color="auto"/>
            </w:tcBorders>
            <w:shd w:val="clear" w:color="auto" w:fill="FFFFFF" w:themeFill="background1"/>
            <w:tcMar>
              <w:top w:w="90" w:type="dxa"/>
              <w:left w:w="195" w:type="dxa"/>
              <w:bottom w:w="90" w:type="dxa"/>
              <w:right w:w="195" w:type="dxa"/>
            </w:tcMar>
            <w:vAlign w:val="center"/>
            <w:tcPrChange w:id="264" w:author="周万怀" w:date="2022-04-24T08:32:00Z">
              <w:tcPr>
                <w:tcW w:w="1645" w:type="dxa"/>
                <w:tcBorders>
                  <w:top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65" w:author="周万怀" w:date="2022-04-24T08:31:00Z">
                  <w:rPr>
                    <w:rFonts w:ascii="黑体" w:eastAsia="黑体" w:hAnsi="黑体"/>
                    <w:szCs w:val="21"/>
                  </w:rPr>
                </w:rPrChange>
              </w:rPr>
              <w:pPrChange w:id="266" w:author="周万怀" w:date="2022-04-24T08:32:00Z">
                <w:pPr>
                  <w:ind w:firstLineChars="200" w:firstLine="420"/>
                </w:pPr>
              </w:pPrChange>
            </w:pPr>
            <w:r>
              <w:rPr>
                <w:szCs w:val="21"/>
                <w:rPrChange w:id="267" w:author="周万怀" w:date="2022-04-24T08:31:00Z">
                  <w:rPr>
                    <w:rFonts w:ascii="黑体" w:eastAsia="黑体" w:hAnsi="黑体"/>
                    <w:szCs w:val="21"/>
                  </w:rPr>
                </w:rPrChange>
              </w:rPr>
              <w:t>1.12</w:t>
            </w:r>
          </w:p>
        </w:tc>
        <w:tc>
          <w:tcPr>
            <w:tcW w:w="1975" w:type="dxa"/>
            <w:tcBorders>
              <w:top w:val="single" w:sz="4" w:space="0" w:color="auto"/>
            </w:tcBorders>
            <w:shd w:val="clear" w:color="auto" w:fill="FFFFFF" w:themeFill="background1"/>
            <w:tcMar>
              <w:top w:w="90" w:type="dxa"/>
              <w:left w:w="195" w:type="dxa"/>
              <w:bottom w:w="90" w:type="dxa"/>
              <w:right w:w="195" w:type="dxa"/>
            </w:tcMar>
            <w:vAlign w:val="center"/>
            <w:tcPrChange w:id="268" w:author="周万怀" w:date="2022-04-24T08:32:00Z">
              <w:tcPr>
                <w:tcW w:w="1975" w:type="dxa"/>
                <w:tcBorders>
                  <w:top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69" w:author="周万怀" w:date="2022-04-24T08:31:00Z">
                  <w:rPr>
                    <w:rFonts w:ascii="黑体" w:eastAsia="黑体" w:hAnsi="黑体"/>
                    <w:szCs w:val="21"/>
                  </w:rPr>
                </w:rPrChange>
              </w:rPr>
              <w:pPrChange w:id="270" w:author="周万怀" w:date="2022-04-24T08:32:00Z">
                <w:pPr>
                  <w:ind w:firstLineChars="200" w:firstLine="420"/>
                </w:pPr>
              </w:pPrChange>
            </w:pPr>
            <w:r>
              <w:rPr>
                <w:szCs w:val="21"/>
                <w:rPrChange w:id="271" w:author="周万怀" w:date="2022-04-24T08:31:00Z">
                  <w:rPr>
                    <w:rFonts w:ascii="黑体" w:eastAsia="黑体" w:hAnsi="黑体"/>
                    <w:szCs w:val="21"/>
                  </w:rPr>
                </w:rPrChange>
              </w:rPr>
              <w:t>2232</w:t>
            </w:r>
          </w:p>
        </w:tc>
        <w:tc>
          <w:tcPr>
            <w:tcW w:w="1900" w:type="dxa"/>
            <w:tcBorders>
              <w:top w:val="single" w:sz="4" w:space="0" w:color="auto"/>
            </w:tcBorders>
            <w:shd w:val="clear" w:color="auto" w:fill="FFFFFF" w:themeFill="background1"/>
            <w:tcMar>
              <w:top w:w="90" w:type="dxa"/>
              <w:left w:w="195" w:type="dxa"/>
              <w:bottom w:w="90" w:type="dxa"/>
              <w:right w:w="195" w:type="dxa"/>
            </w:tcMar>
            <w:vAlign w:val="center"/>
            <w:tcPrChange w:id="272" w:author="周万怀" w:date="2022-04-24T08:32:00Z">
              <w:tcPr>
                <w:tcW w:w="1900" w:type="dxa"/>
                <w:tcBorders>
                  <w:top w:val="single" w:sz="4" w:space="0" w:color="auto"/>
                </w:tcBorders>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73" w:author="周万怀" w:date="2022-04-24T08:31:00Z">
                  <w:rPr>
                    <w:rFonts w:ascii="黑体" w:eastAsia="黑体" w:hAnsi="黑体"/>
                    <w:szCs w:val="21"/>
                  </w:rPr>
                </w:rPrChange>
              </w:rPr>
              <w:pPrChange w:id="274" w:author="周万怀" w:date="2022-04-24T08:32:00Z">
                <w:pPr>
                  <w:ind w:firstLineChars="200" w:firstLine="420"/>
                </w:pPr>
              </w:pPrChange>
            </w:pPr>
            <w:r>
              <w:rPr>
                <w:szCs w:val="21"/>
                <w:rPrChange w:id="275" w:author="周万怀" w:date="2022-04-24T08:31:00Z">
                  <w:rPr>
                    <w:rFonts w:ascii="黑体" w:eastAsia="黑体" w:hAnsi="黑体"/>
                    <w:szCs w:val="21"/>
                  </w:rPr>
                </w:rPrChange>
              </w:rPr>
              <w:t>2232</w:t>
            </w:r>
          </w:p>
        </w:tc>
      </w:tr>
      <w:tr w:rsidR="00F935F8" w:rsidTr="00F935F8">
        <w:trPr>
          <w:trHeight w:val="284"/>
          <w:jc w:val="center"/>
          <w:trPrChange w:id="276" w:author="周万怀" w:date="2022-04-24T08:32:00Z">
            <w:trPr>
              <w:trHeight w:val="284"/>
              <w:jc w:val="center"/>
            </w:trPr>
          </w:trPrChange>
        </w:trPr>
        <w:tc>
          <w:tcPr>
            <w:tcW w:w="866" w:type="dxa"/>
            <w:shd w:val="clear" w:color="auto" w:fill="FFFFFF" w:themeFill="background1"/>
            <w:vAlign w:val="center"/>
            <w:tcPrChange w:id="277" w:author="周万怀" w:date="2022-04-24T08:32:00Z">
              <w:tcPr>
                <w:tcW w:w="866" w:type="dxa"/>
                <w:shd w:val="clear" w:color="auto" w:fill="FFFFFF" w:themeFill="background1"/>
                <w:vAlign w:val="center"/>
              </w:tcPr>
            </w:tcPrChange>
          </w:tcPr>
          <w:p w:rsidR="00F935F8" w:rsidRPr="00F935F8" w:rsidRDefault="00FD164F">
            <w:pPr>
              <w:jc w:val="center"/>
              <w:rPr>
                <w:szCs w:val="21"/>
                <w:rPrChange w:id="278" w:author="周万怀" w:date="2022-04-24T08:31:00Z">
                  <w:rPr>
                    <w:rFonts w:ascii="黑体" w:eastAsia="黑体" w:hAnsi="黑体"/>
                    <w:szCs w:val="21"/>
                  </w:rPr>
                </w:rPrChange>
              </w:rPr>
              <w:pPrChange w:id="279" w:author="周万怀" w:date="2022-04-24T08:32:00Z">
                <w:pPr>
                  <w:ind w:firstLineChars="300" w:firstLine="630"/>
                </w:pPr>
              </w:pPrChange>
            </w:pPr>
            <w:r>
              <w:rPr>
                <w:szCs w:val="21"/>
                <w:rPrChange w:id="280" w:author="周万怀" w:date="2022-04-24T08:31:00Z">
                  <w:rPr>
                    <w:rFonts w:ascii="黑体" w:eastAsia="黑体" w:hAnsi="黑体"/>
                    <w:szCs w:val="21"/>
                  </w:rPr>
                </w:rPrChange>
              </w:rPr>
              <w:t>2</w:t>
            </w:r>
          </w:p>
        </w:tc>
        <w:tc>
          <w:tcPr>
            <w:tcW w:w="1934" w:type="dxa"/>
            <w:shd w:val="clear" w:color="auto" w:fill="FFFFFF" w:themeFill="background1"/>
            <w:tcMar>
              <w:top w:w="90" w:type="dxa"/>
              <w:left w:w="195" w:type="dxa"/>
              <w:bottom w:w="90" w:type="dxa"/>
              <w:right w:w="195" w:type="dxa"/>
            </w:tcMar>
            <w:vAlign w:val="center"/>
            <w:tcPrChange w:id="281" w:author="周万怀" w:date="2022-04-24T08:32:00Z">
              <w:tcPr>
                <w:tcW w:w="1934"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82" w:author="周万怀" w:date="2022-04-24T08:31:00Z">
                  <w:rPr>
                    <w:rFonts w:ascii="黑体" w:eastAsia="黑体" w:hAnsi="黑体"/>
                    <w:szCs w:val="21"/>
                  </w:rPr>
                </w:rPrChange>
              </w:rPr>
              <w:pPrChange w:id="283" w:author="周万怀" w:date="2022-04-24T08:32:00Z">
                <w:pPr>
                  <w:ind w:firstLineChars="200" w:firstLine="420"/>
                </w:pPr>
              </w:pPrChange>
            </w:pPr>
            <w:r>
              <w:rPr>
                <w:szCs w:val="21"/>
                <w:rPrChange w:id="284" w:author="周万怀" w:date="2022-04-24T08:31:00Z">
                  <w:rPr>
                    <w:rFonts w:ascii="黑体" w:eastAsia="黑体" w:hAnsi="黑体"/>
                    <w:szCs w:val="21"/>
                  </w:rPr>
                </w:rPrChange>
              </w:rPr>
              <w:t>2500</w:t>
            </w:r>
          </w:p>
        </w:tc>
        <w:tc>
          <w:tcPr>
            <w:tcW w:w="1645" w:type="dxa"/>
            <w:shd w:val="clear" w:color="auto" w:fill="FFFFFF" w:themeFill="background1"/>
            <w:tcMar>
              <w:top w:w="90" w:type="dxa"/>
              <w:left w:w="195" w:type="dxa"/>
              <w:bottom w:w="90" w:type="dxa"/>
              <w:right w:w="195" w:type="dxa"/>
            </w:tcMar>
            <w:vAlign w:val="center"/>
            <w:tcPrChange w:id="285" w:author="周万怀" w:date="2022-04-24T08:32:00Z">
              <w:tcPr>
                <w:tcW w:w="1645"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86" w:author="周万怀" w:date="2022-04-24T08:31:00Z">
                  <w:rPr>
                    <w:rFonts w:ascii="黑体" w:eastAsia="黑体" w:hAnsi="黑体"/>
                    <w:szCs w:val="21"/>
                  </w:rPr>
                </w:rPrChange>
              </w:rPr>
              <w:pPrChange w:id="287" w:author="周万怀" w:date="2022-04-24T08:32:00Z">
                <w:pPr>
                  <w:ind w:firstLineChars="200" w:firstLine="420"/>
                </w:pPr>
              </w:pPrChange>
            </w:pPr>
            <w:r>
              <w:rPr>
                <w:szCs w:val="21"/>
                <w:rPrChange w:id="288" w:author="周万怀" w:date="2022-04-24T08:31:00Z">
                  <w:rPr>
                    <w:rFonts w:ascii="黑体" w:eastAsia="黑体" w:hAnsi="黑体"/>
                    <w:szCs w:val="21"/>
                  </w:rPr>
                </w:rPrChange>
              </w:rPr>
              <w:t>1.25</w:t>
            </w:r>
          </w:p>
        </w:tc>
        <w:tc>
          <w:tcPr>
            <w:tcW w:w="1975" w:type="dxa"/>
            <w:shd w:val="clear" w:color="auto" w:fill="FFFFFF" w:themeFill="background1"/>
            <w:tcMar>
              <w:top w:w="90" w:type="dxa"/>
              <w:left w:w="195" w:type="dxa"/>
              <w:bottom w:w="90" w:type="dxa"/>
              <w:right w:w="195" w:type="dxa"/>
            </w:tcMar>
            <w:vAlign w:val="center"/>
            <w:tcPrChange w:id="289" w:author="周万怀" w:date="2022-04-24T08:32:00Z">
              <w:tcPr>
                <w:tcW w:w="1975"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90" w:author="周万怀" w:date="2022-04-24T08:31:00Z">
                  <w:rPr>
                    <w:rFonts w:ascii="黑体" w:eastAsia="黑体" w:hAnsi="黑体"/>
                    <w:szCs w:val="21"/>
                  </w:rPr>
                </w:rPrChange>
              </w:rPr>
              <w:pPrChange w:id="291" w:author="周万怀" w:date="2022-04-24T08:32:00Z">
                <w:pPr>
                  <w:ind w:firstLineChars="200" w:firstLine="420"/>
                </w:pPr>
              </w:pPrChange>
            </w:pPr>
            <w:r>
              <w:rPr>
                <w:szCs w:val="21"/>
                <w:rPrChange w:id="292" w:author="周万怀" w:date="2022-04-24T08:31:00Z">
                  <w:rPr>
                    <w:rFonts w:ascii="黑体" w:eastAsia="黑体" w:hAnsi="黑体"/>
                    <w:szCs w:val="21"/>
                  </w:rPr>
                </w:rPrChange>
              </w:rPr>
              <w:t>1992</w:t>
            </w:r>
          </w:p>
        </w:tc>
        <w:tc>
          <w:tcPr>
            <w:tcW w:w="1900" w:type="dxa"/>
            <w:shd w:val="clear" w:color="auto" w:fill="FFFFFF" w:themeFill="background1"/>
            <w:tcMar>
              <w:top w:w="90" w:type="dxa"/>
              <w:left w:w="195" w:type="dxa"/>
              <w:bottom w:w="90" w:type="dxa"/>
              <w:right w:w="195" w:type="dxa"/>
            </w:tcMar>
            <w:vAlign w:val="center"/>
            <w:tcPrChange w:id="293" w:author="周万怀" w:date="2022-04-24T08:32:00Z">
              <w:tcPr>
                <w:tcW w:w="190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294" w:author="周万怀" w:date="2022-04-24T08:31:00Z">
                  <w:rPr>
                    <w:rFonts w:ascii="黑体" w:eastAsia="黑体" w:hAnsi="黑体"/>
                    <w:szCs w:val="21"/>
                  </w:rPr>
                </w:rPrChange>
              </w:rPr>
              <w:pPrChange w:id="295" w:author="周万怀" w:date="2022-04-24T08:32:00Z">
                <w:pPr>
                  <w:ind w:firstLineChars="200" w:firstLine="420"/>
                </w:pPr>
              </w:pPrChange>
            </w:pPr>
            <w:r>
              <w:rPr>
                <w:szCs w:val="21"/>
                <w:rPrChange w:id="296" w:author="周万怀" w:date="2022-04-24T08:31:00Z">
                  <w:rPr>
                    <w:rFonts w:ascii="黑体" w:eastAsia="黑体" w:hAnsi="黑体"/>
                    <w:szCs w:val="21"/>
                  </w:rPr>
                </w:rPrChange>
              </w:rPr>
              <w:t>4225</w:t>
            </w:r>
          </w:p>
        </w:tc>
      </w:tr>
      <w:tr w:rsidR="00F935F8" w:rsidTr="00F935F8">
        <w:trPr>
          <w:trHeight w:val="284"/>
          <w:jc w:val="center"/>
          <w:trPrChange w:id="297" w:author="周万怀" w:date="2022-04-24T08:32:00Z">
            <w:trPr>
              <w:trHeight w:val="284"/>
              <w:jc w:val="center"/>
            </w:trPr>
          </w:trPrChange>
        </w:trPr>
        <w:tc>
          <w:tcPr>
            <w:tcW w:w="866" w:type="dxa"/>
            <w:shd w:val="clear" w:color="auto" w:fill="FFFFFF" w:themeFill="background1"/>
            <w:vAlign w:val="center"/>
            <w:tcPrChange w:id="298" w:author="周万怀" w:date="2022-04-24T08:32:00Z">
              <w:tcPr>
                <w:tcW w:w="866" w:type="dxa"/>
                <w:shd w:val="clear" w:color="auto" w:fill="FFFFFF" w:themeFill="background1"/>
                <w:vAlign w:val="center"/>
              </w:tcPr>
            </w:tcPrChange>
          </w:tcPr>
          <w:p w:rsidR="00F935F8" w:rsidRPr="00F935F8" w:rsidRDefault="00FD164F">
            <w:pPr>
              <w:jc w:val="center"/>
              <w:rPr>
                <w:szCs w:val="21"/>
                <w:rPrChange w:id="299" w:author="周万怀" w:date="2022-04-24T08:31:00Z">
                  <w:rPr>
                    <w:rFonts w:ascii="黑体" w:eastAsia="黑体" w:hAnsi="黑体"/>
                    <w:szCs w:val="21"/>
                  </w:rPr>
                </w:rPrChange>
              </w:rPr>
              <w:pPrChange w:id="300" w:author="周万怀" w:date="2022-04-24T08:32:00Z">
                <w:pPr>
                  <w:ind w:firstLineChars="300" w:firstLine="630"/>
                </w:pPr>
              </w:pPrChange>
            </w:pPr>
            <w:r>
              <w:rPr>
                <w:szCs w:val="21"/>
                <w:rPrChange w:id="301" w:author="周万怀" w:date="2022-04-24T08:31:00Z">
                  <w:rPr>
                    <w:rFonts w:ascii="黑体" w:eastAsia="黑体" w:hAnsi="黑体"/>
                    <w:szCs w:val="21"/>
                  </w:rPr>
                </w:rPrChange>
              </w:rPr>
              <w:t>3</w:t>
            </w:r>
          </w:p>
        </w:tc>
        <w:tc>
          <w:tcPr>
            <w:tcW w:w="1934" w:type="dxa"/>
            <w:shd w:val="clear" w:color="auto" w:fill="FFFFFF" w:themeFill="background1"/>
            <w:tcMar>
              <w:top w:w="90" w:type="dxa"/>
              <w:left w:w="195" w:type="dxa"/>
              <w:bottom w:w="90" w:type="dxa"/>
              <w:right w:w="195" w:type="dxa"/>
            </w:tcMar>
            <w:vAlign w:val="center"/>
            <w:tcPrChange w:id="302" w:author="周万怀" w:date="2022-04-24T08:32:00Z">
              <w:tcPr>
                <w:tcW w:w="1934"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03" w:author="周万怀" w:date="2022-04-24T08:31:00Z">
                  <w:rPr>
                    <w:rFonts w:ascii="黑体" w:eastAsia="黑体" w:hAnsi="黑体"/>
                    <w:szCs w:val="21"/>
                  </w:rPr>
                </w:rPrChange>
              </w:rPr>
              <w:pPrChange w:id="304" w:author="周万怀" w:date="2022-04-24T08:32:00Z">
                <w:pPr>
                  <w:ind w:firstLineChars="200" w:firstLine="420"/>
                </w:pPr>
              </w:pPrChange>
            </w:pPr>
            <w:r>
              <w:rPr>
                <w:szCs w:val="21"/>
                <w:rPrChange w:id="305" w:author="周万怀" w:date="2022-04-24T08:31:00Z">
                  <w:rPr>
                    <w:rFonts w:ascii="黑体" w:eastAsia="黑体" w:hAnsi="黑体"/>
                    <w:szCs w:val="21"/>
                  </w:rPr>
                </w:rPrChange>
              </w:rPr>
              <w:t>2500</w:t>
            </w:r>
          </w:p>
        </w:tc>
        <w:tc>
          <w:tcPr>
            <w:tcW w:w="1645" w:type="dxa"/>
            <w:shd w:val="clear" w:color="auto" w:fill="FFFFFF" w:themeFill="background1"/>
            <w:tcMar>
              <w:top w:w="90" w:type="dxa"/>
              <w:left w:w="195" w:type="dxa"/>
              <w:bottom w:w="90" w:type="dxa"/>
              <w:right w:w="195" w:type="dxa"/>
            </w:tcMar>
            <w:vAlign w:val="center"/>
            <w:tcPrChange w:id="306" w:author="周万怀" w:date="2022-04-24T08:32:00Z">
              <w:tcPr>
                <w:tcW w:w="1645"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07" w:author="周万怀" w:date="2022-04-24T08:31:00Z">
                  <w:rPr>
                    <w:rFonts w:ascii="黑体" w:eastAsia="黑体" w:hAnsi="黑体"/>
                    <w:szCs w:val="21"/>
                  </w:rPr>
                </w:rPrChange>
              </w:rPr>
              <w:pPrChange w:id="308" w:author="周万怀" w:date="2022-04-24T08:32:00Z">
                <w:pPr>
                  <w:ind w:firstLineChars="200" w:firstLine="420"/>
                </w:pPr>
              </w:pPrChange>
            </w:pPr>
            <w:r>
              <w:rPr>
                <w:szCs w:val="21"/>
                <w:rPrChange w:id="309" w:author="周万怀" w:date="2022-04-24T08:31:00Z">
                  <w:rPr>
                    <w:rFonts w:ascii="黑体" w:eastAsia="黑体" w:hAnsi="黑体"/>
                    <w:szCs w:val="21"/>
                  </w:rPr>
                </w:rPrChange>
              </w:rPr>
              <w:t>1.40</w:t>
            </w:r>
          </w:p>
        </w:tc>
        <w:tc>
          <w:tcPr>
            <w:tcW w:w="1975" w:type="dxa"/>
            <w:shd w:val="clear" w:color="auto" w:fill="FFFFFF" w:themeFill="background1"/>
            <w:tcMar>
              <w:top w:w="90" w:type="dxa"/>
              <w:left w:w="195" w:type="dxa"/>
              <w:bottom w:w="90" w:type="dxa"/>
              <w:right w:w="195" w:type="dxa"/>
            </w:tcMar>
            <w:vAlign w:val="center"/>
            <w:tcPrChange w:id="310" w:author="周万怀" w:date="2022-04-24T08:32:00Z">
              <w:tcPr>
                <w:tcW w:w="1975"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11" w:author="周万怀" w:date="2022-04-24T08:31:00Z">
                  <w:rPr>
                    <w:rFonts w:ascii="黑体" w:eastAsia="黑体" w:hAnsi="黑体"/>
                    <w:szCs w:val="21"/>
                  </w:rPr>
                </w:rPrChange>
              </w:rPr>
              <w:pPrChange w:id="312" w:author="周万怀" w:date="2022-04-24T08:32:00Z">
                <w:pPr>
                  <w:ind w:firstLineChars="200" w:firstLine="420"/>
                </w:pPr>
              </w:pPrChange>
            </w:pPr>
            <w:r>
              <w:rPr>
                <w:szCs w:val="21"/>
                <w:rPrChange w:id="313" w:author="周万怀" w:date="2022-04-24T08:31:00Z">
                  <w:rPr>
                    <w:rFonts w:ascii="黑体" w:eastAsia="黑体" w:hAnsi="黑体"/>
                    <w:szCs w:val="21"/>
                  </w:rPr>
                </w:rPrChange>
              </w:rPr>
              <w:t>1779</w:t>
            </w:r>
          </w:p>
        </w:tc>
        <w:tc>
          <w:tcPr>
            <w:tcW w:w="1900" w:type="dxa"/>
            <w:shd w:val="clear" w:color="auto" w:fill="FFFFFF" w:themeFill="background1"/>
            <w:tcMar>
              <w:top w:w="90" w:type="dxa"/>
              <w:left w:w="195" w:type="dxa"/>
              <w:bottom w:w="90" w:type="dxa"/>
              <w:right w:w="195" w:type="dxa"/>
            </w:tcMar>
            <w:vAlign w:val="center"/>
            <w:tcPrChange w:id="314" w:author="周万怀" w:date="2022-04-24T08:32:00Z">
              <w:tcPr>
                <w:tcW w:w="190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15" w:author="周万怀" w:date="2022-04-24T08:31:00Z">
                  <w:rPr>
                    <w:rFonts w:ascii="黑体" w:eastAsia="黑体" w:hAnsi="黑体"/>
                    <w:szCs w:val="21"/>
                  </w:rPr>
                </w:rPrChange>
              </w:rPr>
              <w:pPrChange w:id="316" w:author="周万怀" w:date="2022-04-24T08:32:00Z">
                <w:pPr>
                  <w:ind w:firstLineChars="200" w:firstLine="420"/>
                </w:pPr>
              </w:pPrChange>
            </w:pPr>
            <w:r>
              <w:rPr>
                <w:szCs w:val="21"/>
                <w:rPrChange w:id="317" w:author="周万怀" w:date="2022-04-24T08:31:00Z">
                  <w:rPr>
                    <w:rFonts w:ascii="黑体" w:eastAsia="黑体" w:hAnsi="黑体"/>
                    <w:szCs w:val="21"/>
                  </w:rPr>
                </w:rPrChange>
              </w:rPr>
              <w:t>6005</w:t>
            </w:r>
          </w:p>
        </w:tc>
      </w:tr>
      <w:tr w:rsidR="00F935F8" w:rsidTr="00F935F8">
        <w:trPr>
          <w:trHeight w:val="284"/>
          <w:jc w:val="center"/>
          <w:trPrChange w:id="318" w:author="周万怀" w:date="2022-04-24T08:32:00Z">
            <w:trPr>
              <w:trHeight w:val="284"/>
              <w:jc w:val="center"/>
            </w:trPr>
          </w:trPrChange>
        </w:trPr>
        <w:tc>
          <w:tcPr>
            <w:tcW w:w="866" w:type="dxa"/>
            <w:shd w:val="clear" w:color="auto" w:fill="FFFFFF" w:themeFill="background1"/>
            <w:vAlign w:val="center"/>
            <w:tcPrChange w:id="319" w:author="周万怀" w:date="2022-04-24T08:32:00Z">
              <w:tcPr>
                <w:tcW w:w="866" w:type="dxa"/>
                <w:shd w:val="clear" w:color="auto" w:fill="FFFFFF" w:themeFill="background1"/>
                <w:vAlign w:val="center"/>
              </w:tcPr>
            </w:tcPrChange>
          </w:tcPr>
          <w:p w:rsidR="00F935F8" w:rsidRPr="00F935F8" w:rsidRDefault="00FD164F">
            <w:pPr>
              <w:jc w:val="center"/>
              <w:rPr>
                <w:szCs w:val="21"/>
                <w:rPrChange w:id="320" w:author="周万怀" w:date="2022-04-24T08:31:00Z">
                  <w:rPr>
                    <w:rFonts w:ascii="黑体" w:eastAsia="黑体" w:hAnsi="黑体"/>
                    <w:szCs w:val="21"/>
                  </w:rPr>
                </w:rPrChange>
              </w:rPr>
              <w:pPrChange w:id="321" w:author="周万怀" w:date="2022-04-24T08:32:00Z">
                <w:pPr>
                  <w:ind w:firstLineChars="300" w:firstLine="630"/>
                </w:pPr>
              </w:pPrChange>
            </w:pPr>
            <w:r>
              <w:rPr>
                <w:szCs w:val="21"/>
                <w:rPrChange w:id="322" w:author="周万怀" w:date="2022-04-24T08:31:00Z">
                  <w:rPr>
                    <w:rFonts w:ascii="黑体" w:eastAsia="黑体" w:hAnsi="黑体"/>
                    <w:szCs w:val="21"/>
                  </w:rPr>
                </w:rPrChange>
              </w:rPr>
              <w:t>4</w:t>
            </w:r>
          </w:p>
        </w:tc>
        <w:tc>
          <w:tcPr>
            <w:tcW w:w="1934" w:type="dxa"/>
            <w:shd w:val="clear" w:color="auto" w:fill="FFFFFF" w:themeFill="background1"/>
            <w:tcMar>
              <w:top w:w="90" w:type="dxa"/>
              <w:left w:w="195" w:type="dxa"/>
              <w:bottom w:w="90" w:type="dxa"/>
              <w:right w:w="195" w:type="dxa"/>
            </w:tcMar>
            <w:vAlign w:val="center"/>
            <w:tcPrChange w:id="323" w:author="周万怀" w:date="2022-04-24T08:32:00Z">
              <w:tcPr>
                <w:tcW w:w="1934"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24" w:author="周万怀" w:date="2022-04-24T08:31:00Z">
                  <w:rPr>
                    <w:rFonts w:ascii="黑体" w:eastAsia="黑体" w:hAnsi="黑体"/>
                    <w:szCs w:val="21"/>
                  </w:rPr>
                </w:rPrChange>
              </w:rPr>
              <w:pPrChange w:id="325" w:author="周万怀" w:date="2022-04-24T08:32:00Z">
                <w:pPr>
                  <w:ind w:firstLineChars="200" w:firstLine="420"/>
                </w:pPr>
              </w:pPrChange>
            </w:pPr>
            <w:r>
              <w:rPr>
                <w:szCs w:val="21"/>
                <w:rPrChange w:id="326" w:author="周万怀" w:date="2022-04-24T08:31:00Z">
                  <w:rPr>
                    <w:rFonts w:ascii="黑体" w:eastAsia="黑体" w:hAnsi="黑体"/>
                    <w:szCs w:val="21"/>
                  </w:rPr>
                </w:rPrChange>
              </w:rPr>
              <w:t>2500</w:t>
            </w:r>
          </w:p>
        </w:tc>
        <w:tc>
          <w:tcPr>
            <w:tcW w:w="1645" w:type="dxa"/>
            <w:shd w:val="clear" w:color="auto" w:fill="FFFFFF" w:themeFill="background1"/>
            <w:tcMar>
              <w:top w:w="90" w:type="dxa"/>
              <w:left w:w="195" w:type="dxa"/>
              <w:bottom w:w="90" w:type="dxa"/>
              <w:right w:w="195" w:type="dxa"/>
            </w:tcMar>
            <w:vAlign w:val="center"/>
            <w:tcPrChange w:id="327" w:author="周万怀" w:date="2022-04-24T08:32:00Z">
              <w:tcPr>
                <w:tcW w:w="1645"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28" w:author="周万怀" w:date="2022-04-24T08:31:00Z">
                  <w:rPr>
                    <w:rFonts w:ascii="黑体" w:eastAsia="黑体" w:hAnsi="黑体"/>
                    <w:szCs w:val="21"/>
                  </w:rPr>
                </w:rPrChange>
              </w:rPr>
              <w:pPrChange w:id="329" w:author="周万怀" w:date="2022-04-24T08:32:00Z">
                <w:pPr>
                  <w:ind w:firstLineChars="200" w:firstLine="420"/>
                </w:pPr>
              </w:pPrChange>
            </w:pPr>
            <w:r>
              <w:rPr>
                <w:szCs w:val="21"/>
                <w:rPrChange w:id="330" w:author="周万怀" w:date="2022-04-24T08:31:00Z">
                  <w:rPr>
                    <w:rFonts w:ascii="黑体" w:eastAsia="黑体" w:hAnsi="黑体"/>
                    <w:szCs w:val="21"/>
                  </w:rPr>
                </w:rPrChange>
              </w:rPr>
              <w:t>1.57</w:t>
            </w:r>
          </w:p>
        </w:tc>
        <w:tc>
          <w:tcPr>
            <w:tcW w:w="1975" w:type="dxa"/>
            <w:shd w:val="clear" w:color="auto" w:fill="FFFFFF" w:themeFill="background1"/>
            <w:tcMar>
              <w:top w:w="90" w:type="dxa"/>
              <w:left w:w="195" w:type="dxa"/>
              <w:bottom w:w="90" w:type="dxa"/>
              <w:right w:w="195" w:type="dxa"/>
            </w:tcMar>
            <w:vAlign w:val="center"/>
            <w:tcPrChange w:id="331" w:author="周万怀" w:date="2022-04-24T08:32:00Z">
              <w:tcPr>
                <w:tcW w:w="1975"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32" w:author="周万怀" w:date="2022-04-24T08:31:00Z">
                  <w:rPr>
                    <w:rFonts w:ascii="黑体" w:eastAsia="黑体" w:hAnsi="黑体"/>
                    <w:szCs w:val="21"/>
                  </w:rPr>
                </w:rPrChange>
              </w:rPr>
              <w:pPrChange w:id="333" w:author="周万怀" w:date="2022-04-24T08:32:00Z">
                <w:pPr>
                  <w:ind w:firstLineChars="200" w:firstLine="420"/>
                </w:pPr>
              </w:pPrChange>
            </w:pPr>
            <w:r>
              <w:rPr>
                <w:szCs w:val="21"/>
                <w:rPrChange w:id="334" w:author="周万怀" w:date="2022-04-24T08:31:00Z">
                  <w:rPr>
                    <w:rFonts w:ascii="黑体" w:eastAsia="黑体" w:hAnsi="黑体"/>
                    <w:szCs w:val="21"/>
                  </w:rPr>
                </w:rPrChange>
              </w:rPr>
              <w:t>1589</w:t>
            </w:r>
          </w:p>
        </w:tc>
        <w:tc>
          <w:tcPr>
            <w:tcW w:w="1900" w:type="dxa"/>
            <w:shd w:val="clear" w:color="auto" w:fill="FFFFFF" w:themeFill="background1"/>
            <w:tcMar>
              <w:top w:w="90" w:type="dxa"/>
              <w:left w:w="195" w:type="dxa"/>
              <w:bottom w:w="90" w:type="dxa"/>
              <w:right w:w="195" w:type="dxa"/>
            </w:tcMar>
            <w:vAlign w:val="center"/>
            <w:tcPrChange w:id="335" w:author="周万怀" w:date="2022-04-24T08:32:00Z">
              <w:tcPr>
                <w:tcW w:w="190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36" w:author="周万怀" w:date="2022-04-24T08:31:00Z">
                  <w:rPr>
                    <w:rFonts w:ascii="黑体" w:eastAsia="黑体" w:hAnsi="黑体"/>
                    <w:szCs w:val="21"/>
                  </w:rPr>
                </w:rPrChange>
              </w:rPr>
              <w:pPrChange w:id="337" w:author="周万怀" w:date="2022-04-24T08:32:00Z">
                <w:pPr>
                  <w:ind w:firstLineChars="200" w:firstLine="420"/>
                </w:pPr>
              </w:pPrChange>
            </w:pPr>
            <w:r>
              <w:rPr>
                <w:szCs w:val="21"/>
                <w:rPrChange w:id="338" w:author="周万怀" w:date="2022-04-24T08:31:00Z">
                  <w:rPr>
                    <w:rFonts w:ascii="黑体" w:eastAsia="黑体" w:hAnsi="黑体"/>
                    <w:szCs w:val="21"/>
                  </w:rPr>
                </w:rPrChange>
              </w:rPr>
              <w:t>7593</w:t>
            </w:r>
          </w:p>
        </w:tc>
      </w:tr>
      <w:tr w:rsidR="00F935F8" w:rsidTr="00F935F8">
        <w:trPr>
          <w:trHeight w:val="284"/>
          <w:jc w:val="center"/>
          <w:trPrChange w:id="339" w:author="周万怀" w:date="2022-04-24T08:32:00Z">
            <w:trPr>
              <w:trHeight w:val="284"/>
              <w:jc w:val="center"/>
            </w:trPr>
          </w:trPrChange>
        </w:trPr>
        <w:tc>
          <w:tcPr>
            <w:tcW w:w="866" w:type="dxa"/>
            <w:shd w:val="clear" w:color="auto" w:fill="FFFFFF" w:themeFill="background1"/>
            <w:vAlign w:val="center"/>
            <w:tcPrChange w:id="340" w:author="周万怀" w:date="2022-04-24T08:32:00Z">
              <w:tcPr>
                <w:tcW w:w="866" w:type="dxa"/>
                <w:shd w:val="clear" w:color="auto" w:fill="FFFFFF" w:themeFill="background1"/>
                <w:vAlign w:val="center"/>
              </w:tcPr>
            </w:tcPrChange>
          </w:tcPr>
          <w:p w:rsidR="00F935F8" w:rsidRPr="00F935F8" w:rsidRDefault="00FD164F">
            <w:pPr>
              <w:jc w:val="center"/>
              <w:rPr>
                <w:szCs w:val="21"/>
                <w:rPrChange w:id="341" w:author="周万怀" w:date="2022-04-24T08:31:00Z">
                  <w:rPr>
                    <w:rFonts w:ascii="黑体" w:eastAsia="黑体" w:hAnsi="黑体"/>
                    <w:szCs w:val="21"/>
                  </w:rPr>
                </w:rPrChange>
              </w:rPr>
              <w:pPrChange w:id="342" w:author="周万怀" w:date="2022-04-24T08:32:00Z">
                <w:pPr>
                  <w:ind w:firstLineChars="300" w:firstLine="630"/>
                </w:pPr>
              </w:pPrChange>
            </w:pPr>
            <w:r>
              <w:rPr>
                <w:szCs w:val="21"/>
                <w:rPrChange w:id="343" w:author="周万怀" w:date="2022-04-24T08:31:00Z">
                  <w:rPr>
                    <w:rFonts w:ascii="黑体" w:eastAsia="黑体" w:hAnsi="黑体"/>
                    <w:szCs w:val="21"/>
                  </w:rPr>
                </w:rPrChange>
              </w:rPr>
              <w:t>5</w:t>
            </w:r>
          </w:p>
        </w:tc>
        <w:tc>
          <w:tcPr>
            <w:tcW w:w="1934" w:type="dxa"/>
            <w:shd w:val="clear" w:color="auto" w:fill="FFFFFF" w:themeFill="background1"/>
            <w:tcMar>
              <w:top w:w="90" w:type="dxa"/>
              <w:left w:w="195" w:type="dxa"/>
              <w:bottom w:w="90" w:type="dxa"/>
              <w:right w:w="195" w:type="dxa"/>
            </w:tcMar>
            <w:vAlign w:val="center"/>
            <w:tcPrChange w:id="344" w:author="周万怀" w:date="2022-04-24T08:32:00Z">
              <w:tcPr>
                <w:tcW w:w="1934"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45" w:author="周万怀" w:date="2022-04-24T08:31:00Z">
                  <w:rPr>
                    <w:rFonts w:ascii="黑体" w:eastAsia="黑体" w:hAnsi="黑体"/>
                    <w:szCs w:val="21"/>
                  </w:rPr>
                </w:rPrChange>
              </w:rPr>
              <w:pPrChange w:id="346" w:author="周万怀" w:date="2022-04-24T08:32:00Z">
                <w:pPr>
                  <w:ind w:firstLineChars="200" w:firstLine="420"/>
                </w:pPr>
              </w:pPrChange>
            </w:pPr>
            <w:r>
              <w:rPr>
                <w:szCs w:val="21"/>
                <w:rPrChange w:id="347" w:author="周万怀" w:date="2022-04-24T08:31:00Z">
                  <w:rPr>
                    <w:rFonts w:ascii="黑体" w:eastAsia="黑体" w:hAnsi="黑体"/>
                    <w:szCs w:val="21"/>
                  </w:rPr>
                </w:rPrChange>
              </w:rPr>
              <w:t>2500</w:t>
            </w:r>
          </w:p>
        </w:tc>
        <w:tc>
          <w:tcPr>
            <w:tcW w:w="1645" w:type="dxa"/>
            <w:shd w:val="clear" w:color="auto" w:fill="FFFFFF" w:themeFill="background1"/>
            <w:tcMar>
              <w:top w:w="90" w:type="dxa"/>
              <w:left w:w="195" w:type="dxa"/>
              <w:bottom w:w="90" w:type="dxa"/>
              <w:right w:w="195" w:type="dxa"/>
            </w:tcMar>
            <w:vAlign w:val="center"/>
            <w:tcPrChange w:id="348" w:author="周万怀" w:date="2022-04-24T08:32:00Z">
              <w:tcPr>
                <w:tcW w:w="1645"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49" w:author="周万怀" w:date="2022-04-24T08:31:00Z">
                  <w:rPr>
                    <w:rFonts w:ascii="黑体" w:eastAsia="黑体" w:hAnsi="黑体"/>
                    <w:szCs w:val="21"/>
                  </w:rPr>
                </w:rPrChange>
              </w:rPr>
              <w:pPrChange w:id="350" w:author="周万怀" w:date="2022-04-24T08:32:00Z">
                <w:pPr>
                  <w:ind w:firstLineChars="200" w:firstLine="420"/>
                </w:pPr>
              </w:pPrChange>
            </w:pPr>
            <w:r>
              <w:rPr>
                <w:szCs w:val="21"/>
                <w:rPrChange w:id="351" w:author="周万怀" w:date="2022-04-24T08:31:00Z">
                  <w:rPr>
                    <w:rFonts w:ascii="黑体" w:eastAsia="黑体" w:hAnsi="黑体"/>
                    <w:szCs w:val="21"/>
                  </w:rPr>
                </w:rPrChange>
              </w:rPr>
              <w:t>1.76</w:t>
            </w:r>
          </w:p>
        </w:tc>
        <w:tc>
          <w:tcPr>
            <w:tcW w:w="1975" w:type="dxa"/>
            <w:shd w:val="clear" w:color="auto" w:fill="FFFFFF" w:themeFill="background1"/>
            <w:tcMar>
              <w:top w:w="90" w:type="dxa"/>
              <w:left w:w="195" w:type="dxa"/>
              <w:bottom w:w="90" w:type="dxa"/>
              <w:right w:w="195" w:type="dxa"/>
            </w:tcMar>
            <w:vAlign w:val="center"/>
            <w:tcPrChange w:id="352" w:author="周万怀" w:date="2022-04-24T08:32:00Z">
              <w:tcPr>
                <w:tcW w:w="1975"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53" w:author="周万怀" w:date="2022-04-24T08:31:00Z">
                  <w:rPr>
                    <w:rFonts w:ascii="黑体" w:eastAsia="黑体" w:hAnsi="黑体"/>
                    <w:szCs w:val="21"/>
                  </w:rPr>
                </w:rPrChange>
              </w:rPr>
              <w:pPrChange w:id="354" w:author="周万怀" w:date="2022-04-24T08:32:00Z">
                <w:pPr>
                  <w:ind w:firstLineChars="200" w:firstLine="420"/>
                </w:pPr>
              </w:pPrChange>
            </w:pPr>
            <w:r>
              <w:rPr>
                <w:szCs w:val="21"/>
                <w:rPrChange w:id="355" w:author="周万怀" w:date="2022-04-24T08:31:00Z">
                  <w:rPr>
                    <w:rFonts w:ascii="黑体" w:eastAsia="黑体" w:hAnsi="黑体"/>
                    <w:szCs w:val="21"/>
                  </w:rPr>
                </w:rPrChange>
              </w:rPr>
              <w:t>1419</w:t>
            </w:r>
          </w:p>
        </w:tc>
        <w:tc>
          <w:tcPr>
            <w:tcW w:w="1900" w:type="dxa"/>
            <w:shd w:val="clear" w:color="auto" w:fill="FFFFFF" w:themeFill="background1"/>
            <w:tcMar>
              <w:top w:w="90" w:type="dxa"/>
              <w:left w:w="195" w:type="dxa"/>
              <w:bottom w:w="90" w:type="dxa"/>
              <w:right w:w="195" w:type="dxa"/>
            </w:tcMar>
            <w:vAlign w:val="center"/>
            <w:tcPrChange w:id="356" w:author="周万怀" w:date="2022-04-24T08:32:00Z">
              <w:tcPr>
                <w:tcW w:w="1900" w:type="dxa"/>
                <w:shd w:val="clear" w:color="auto" w:fill="FFFFFF" w:themeFill="background1"/>
                <w:tcMar>
                  <w:top w:w="90" w:type="dxa"/>
                  <w:left w:w="195" w:type="dxa"/>
                  <w:bottom w:w="90" w:type="dxa"/>
                  <w:right w:w="195" w:type="dxa"/>
                </w:tcMar>
                <w:vAlign w:val="center"/>
              </w:tcPr>
            </w:tcPrChange>
          </w:tcPr>
          <w:p w:rsidR="00F935F8" w:rsidRPr="00F935F8" w:rsidRDefault="00FD164F">
            <w:pPr>
              <w:jc w:val="center"/>
              <w:rPr>
                <w:szCs w:val="21"/>
                <w:rPrChange w:id="357" w:author="周万怀" w:date="2022-04-24T08:31:00Z">
                  <w:rPr>
                    <w:rFonts w:ascii="黑体" w:eastAsia="黑体" w:hAnsi="黑体"/>
                    <w:szCs w:val="21"/>
                  </w:rPr>
                </w:rPrChange>
              </w:rPr>
              <w:pPrChange w:id="358" w:author="周万怀" w:date="2022-04-24T08:32:00Z">
                <w:pPr>
                  <w:ind w:firstLineChars="200" w:firstLine="420"/>
                </w:pPr>
              </w:pPrChange>
            </w:pPr>
            <w:r>
              <w:rPr>
                <w:szCs w:val="21"/>
                <w:rPrChange w:id="359" w:author="周万怀" w:date="2022-04-24T08:31:00Z">
                  <w:rPr>
                    <w:rFonts w:ascii="黑体" w:eastAsia="黑体" w:hAnsi="黑体"/>
                    <w:szCs w:val="21"/>
                  </w:rPr>
                </w:rPrChange>
              </w:rPr>
              <w:t>9012</w:t>
            </w:r>
          </w:p>
        </w:tc>
      </w:tr>
    </w:tbl>
    <w:p w:rsidR="00F935F8" w:rsidRDefault="00FD164F">
      <w:pPr>
        <w:spacing w:line="360" w:lineRule="auto"/>
        <w:ind w:firstLineChars="200" w:firstLine="482"/>
        <w:rPr>
          <w:rFonts w:asciiTheme="minorEastAsia" w:eastAsiaTheme="minorEastAsia" w:hAnsiTheme="minorEastAsia"/>
          <w:b/>
          <w:sz w:val="24"/>
          <w:szCs w:val="24"/>
        </w:rPr>
      </w:pPr>
      <w:r>
        <w:rPr>
          <w:rFonts w:asciiTheme="minorEastAsia" w:eastAsiaTheme="minorEastAsia" w:hAnsiTheme="minorEastAsia" w:hint="eastAsia"/>
          <w:b/>
          <w:sz w:val="24"/>
          <w:szCs w:val="24"/>
        </w:rPr>
        <w:t>（4）投资回收期估算</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电影数据分析系统完成软件系统的成本约为5000元，两年后的平台收益为4225元，第三年的平台收益为1779元，三年后收益为6005元，软件投资的回收期约为</w:t>
      </w:r>
    </w:p>
    <w:p w:rsidR="00F935F8" w:rsidRDefault="00FD164F">
      <w:pPr>
        <w:wordWrap w:val="0"/>
        <w:spacing w:line="360" w:lineRule="auto"/>
        <w:jc w:val="right"/>
        <w:rPr>
          <w:del w:id="360" w:author="dell" w:date="2022-04-26T19:57:00Z"/>
          <w:rFonts w:asciiTheme="minorEastAsia" w:eastAsiaTheme="minorEastAsia" w:hAnsiTheme="minorEastAsia"/>
          <w:sz w:val="24"/>
          <w:szCs w:val="24"/>
        </w:rPr>
        <w:pPrChange w:id="361" w:author="dell" w:date="2022-04-26T19:59:00Z">
          <w:pPr>
            <w:spacing w:line="360" w:lineRule="auto"/>
            <w:ind w:firstLineChars="200" w:firstLine="480"/>
          </w:pPr>
        </w:pPrChange>
      </w:pPr>
      <w:ins w:id="362" w:author="dell" w:date="2022-04-26T19:59:00Z">
        <w:r>
          <w:rPr>
            <w:rFonts w:asciiTheme="minorEastAsia" w:eastAsiaTheme="minorEastAsia" w:hAnsiTheme="minorEastAsia" w:hint="eastAsia"/>
            <w:sz w:val="24"/>
            <w:szCs w:val="24"/>
          </w:rPr>
          <w:t xml:space="preserve">     </w:t>
        </w:r>
      </w:ins>
      <m:oMath>
        <m:r>
          <w:ins w:id="363" w:author="dell" w:date="2022-04-26T19:56:00Z">
            <m:rPr>
              <m:sty m:val="p"/>
            </m:rPr>
            <w:rPr>
              <w:rFonts w:ascii="Cambria Math" w:eastAsiaTheme="minorEastAsia" w:hAnsi="Cambria Math" w:hint="eastAsia"/>
              <w:sz w:val="24"/>
              <w:szCs w:val="24"/>
            </w:rPr>
            <m:t>2 + 775/1779=2.43</m:t>
          </w:ins>
        </m:r>
        <m:d>
          <m:dPr>
            <m:begChr m:val="（"/>
            <m:endChr m:val="）"/>
            <m:ctrlPr>
              <w:ins w:id="364" w:author="dell" w:date="2022-04-26T19:56:00Z">
                <w:rPr>
                  <w:rFonts w:ascii="Cambria Math" w:eastAsiaTheme="minorEastAsia" w:hAnsi="Cambria Math"/>
                  <w:sz w:val="24"/>
                  <w:szCs w:val="24"/>
                </w:rPr>
              </w:ins>
            </m:ctrlPr>
          </m:dPr>
          <m:e>
            <m:r>
              <w:ins w:id="365" w:author="dell" w:date="2022-04-26T19:56:00Z">
                <m:rPr>
                  <m:sty m:val="p"/>
                </m:rPr>
                <w:rPr>
                  <w:rFonts w:ascii="Cambria Math" w:eastAsiaTheme="minorEastAsia" w:hAnsi="Cambria Math" w:hint="eastAsia"/>
                  <w:sz w:val="24"/>
                  <w:szCs w:val="24"/>
                </w:rPr>
                <m:t>年</m:t>
              </w:ins>
            </m:r>
          </m:e>
        </m:d>
        <m:r>
          <w:ins w:id="366" w:author="dell" w:date="2022-04-26T19:57:00Z">
            <m:rPr>
              <m:sty m:val="p"/>
            </m:rPr>
            <w:rPr>
              <w:rFonts w:ascii="Cambria Math" w:eastAsiaTheme="minorEastAsia" w:hAnsi="Cambria Math"/>
              <w:sz w:val="24"/>
              <w:szCs w:val="24"/>
            </w:rPr>
            <m:t xml:space="preserve">   </m:t>
          </w:ins>
        </m:r>
        <m:r>
          <w:del w:id="367" w:author="dell" w:date="2022-04-26T19:56:00Z">
            <m:rPr>
              <m:sty m:val="p"/>
            </m:rPr>
            <w:rPr>
              <w:rFonts w:ascii="Cambria Math" w:eastAsiaTheme="minorEastAsia" w:hAnsi="Cambria Math" w:hint="eastAsia"/>
              <w:sz w:val="24"/>
              <w:szCs w:val="24"/>
            </w:rPr>
            <m:t>2 + 775/1779=2.43</m:t>
          </w:del>
        </m:r>
        <m:r>
          <w:del w:id="368" w:author="dell" w:date="2022-04-26T19:56:00Z">
            <m:rPr>
              <m:sty m:val="p"/>
            </m:rPr>
            <w:rPr>
              <w:rFonts w:ascii="Cambria Math" w:eastAsiaTheme="minorEastAsia" w:hAnsi="Cambria Math" w:hint="eastAsia"/>
              <w:sz w:val="24"/>
              <w:szCs w:val="24"/>
            </w:rPr>
            <m:t>（年）</m:t>
          </w:del>
        </m:r>
      </m:oMath>
      <w:ins w:id="369" w:author="dell" w:date="2022-04-26T19:57:00Z">
        <w:r>
          <w:rPr>
            <w:rFonts w:asciiTheme="minorEastAsia" w:eastAsiaTheme="minorEastAsia" w:hAnsiTheme="minorEastAsia" w:hint="eastAsia"/>
            <w:sz w:val="24"/>
            <w:szCs w:val="24"/>
          </w:rPr>
          <w:t xml:space="preserve">                 （3</w:t>
        </w:r>
        <w:r>
          <w:rPr>
            <w:rFonts w:asciiTheme="minorEastAsia" w:eastAsiaTheme="minorEastAsia" w:hAnsiTheme="minorEastAsia"/>
            <w:sz w:val="24"/>
            <w:szCs w:val="24"/>
          </w:rPr>
          <w:t>)</w:t>
        </w:r>
      </w:ins>
    </w:p>
    <w:p w:rsidR="00F935F8" w:rsidRDefault="00F935F8">
      <w:pPr>
        <w:wordWrap w:val="0"/>
        <w:spacing w:line="360" w:lineRule="auto"/>
        <w:jc w:val="right"/>
        <w:rPr>
          <w:ins w:id="370" w:author="dell" w:date="2022-04-26T19:57:00Z"/>
          <w:rFonts w:asciiTheme="minorEastAsia" w:eastAsiaTheme="minorEastAsia" w:hAnsiTheme="minorEastAsia"/>
          <w:sz w:val="24"/>
          <w:szCs w:val="24"/>
        </w:rPr>
        <w:pPrChange w:id="371" w:author="dell" w:date="2022-04-26T19:59:00Z">
          <w:pPr>
            <w:spacing w:line="360" w:lineRule="auto"/>
            <w:ind w:firstLineChars="200" w:firstLine="480"/>
          </w:pPr>
        </w:pPrChange>
      </w:pP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因此软件的投资回收期约为2.43年，本系统开发成本较低，维修成本适中，软件投资回报期较短可以较快获得利润，用户群体丰富且需求量大，经济利益客观值得投资。</w:t>
      </w:r>
    </w:p>
    <w:p w:rsidR="00F935F8" w:rsidRDefault="00FD164F">
      <w:pPr>
        <w:pStyle w:val="3"/>
        <w:rPr>
          <w:b/>
          <w:sz w:val="28"/>
          <w:szCs w:val="28"/>
        </w:rPr>
      </w:pPr>
      <w:bookmarkStart w:id="372" w:name="_Toc105951553"/>
      <w:r>
        <w:rPr>
          <w:rFonts w:hint="eastAsia"/>
          <w:b/>
          <w:sz w:val="28"/>
          <w:szCs w:val="28"/>
        </w:rPr>
        <w:t>2</w:t>
      </w:r>
      <w:r>
        <w:rPr>
          <w:b/>
          <w:sz w:val="28"/>
          <w:szCs w:val="28"/>
        </w:rPr>
        <w:t xml:space="preserve">.2.3 </w:t>
      </w:r>
      <w:r>
        <w:rPr>
          <w:rFonts w:hint="eastAsia"/>
          <w:b/>
          <w:sz w:val="28"/>
          <w:szCs w:val="28"/>
        </w:rPr>
        <w:t>技术可行性分析</w:t>
      </w:r>
      <w:bookmarkEnd w:id="372"/>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技术可行性是指对系统的性能、可维护性、可靠性以及生产率等方面的信息进行评价。本系统所使用的技术包含：</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（1）网络爬虫是一个从Web上自动下载网页的计算机程序。爬虫技术是一个可以连接数据和解析数据，并将这些数据进行分析，最后将结果可视化的工具，Python具有丰富的网络爬虫模块，且</w:t>
      </w:r>
      <w:r>
        <w:rPr>
          <w:rFonts w:asciiTheme="minorEastAsia" w:eastAsiaTheme="minorEastAsia" w:hAnsiTheme="minorEastAsia"/>
          <w:sz w:val="24"/>
          <w:szCs w:val="24"/>
        </w:rPr>
        <w:t>P</w:t>
      </w:r>
      <w:r>
        <w:rPr>
          <w:rFonts w:asciiTheme="minorEastAsia" w:eastAsiaTheme="minorEastAsia" w:hAnsiTheme="minorEastAsia" w:hint="eastAsia"/>
          <w:sz w:val="24"/>
          <w:szCs w:val="24"/>
        </w:rPr>
        <w:t>ython语言较为简单易懂易于学习。</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采集。由于豆瓣的网页没有反爬虫策略，数据采集的执行过程分为：第一，分析网址信息找到网页页面并分析网页源代码结构；第二，根据网址抓取网页并分离出电影票房信息；第三，将数据抓取后存入csv文件。重复上面步骤，直到内容采集完毕。</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（3）数据整理。采用Python中的pandas</w:t>
      </w:r>
      <w:proofErr w:type="gramStart"/>
      <w:r>
        <w:rPr>
          <w:rFonts w:asciiTheme="minorEastAsia" w:eastAsiaTheme="minorEastAsia" w:hAnsiTheme="minorEastAsia" w:hint="eastAsia"/>
          <w:sz w:val="24"/>
          <w:szCs w:val="24"/>
        </w:rPr>
        <w:t>库对采集</w:t>
      </w:r>
      <w:proofErr w:type="gramEnd"/>
      <w:r>
        <w:rPr>
          <w:rFonts w:asciiTheme="minorEastAsia" w:eastAsiaTheme="minorEastAsia" w:hAnsiTheme="minorEastAsia" w:hint="eastAsia"/>
          <w:sz w:val="24"/>
          <w:szCs w:val="24"/>
        </w:rPr>
        <w:t>到的数据进行必要的整理，然后采用matplotlib库以各种类型的图对数据进行可视化输出。</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（4）数据更新。由于电影行业发展周期偏长，数据的更新周期按周计算，每</w:t>
      </w:r>
      <w:r>
        <w:rPr>
          <w:rFonts w:asciiTheme="minorEastAsia" w:eastAsiaTheme="minorEastAsia" w:hAnsiTheme="minorEastAsia" w:hint="eastAsia"/>
          <w:sz w:val="24"/>
          <w:szCs w:val="24"/>
        </w:rPr>
        <w:lastRenderedPageBreak/>
        <w:t>周对网页进行重新抓取分析数据。</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（5）该产品的维护主要在于数据的收集分析程序上，由于爬虫的简单易操作，且豆瓣数据获取路线极低概率断开，所以维护方便。</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综上所述，本系统涉及的技术难度较低，且有学习途径、性能优良、兼容性强、可靠性好、效率高、资源的要求低、维护方便。</w:t>
      </w:r>
    </w:p>
    <w:p w:rsidR="00F935F8" w:rsidRDefault="00FD164F">
      <w:pPr>
        <w:pStyle w:val="2"/>
        <w:spacing w:before="156" w:after="156" w:line="240" w:lineRule="auto"/>
      </w:pPr>
      <w:bookmarkStart w:id="373" w:name="_Toc105951554"/>
      <w:r>
        <w:rPr>
          <w:rFonts w:hint="eastAsia"/>
        </w:rPr>
        <w:t xml:space="preserve">2.3 </w:t>
      </w:r>
      <w:proofErr w:type="gramStart"/>
      <w:r>
        <w:rPr>
          <w:rFonts w:hint="eastAsia"/>
        </w:rPr>
        <w:t>功能级</w:t>
      </w:r>
      <w:proofErr w:type="gramEnd"/>
      <w:r>
        <w:rPr>
          <w:rFonts w:hint="eastAsia"/>
        </w:rPr>
        <w:t>数据流图及简介</w:t>
      </w:r>
      <w:bookmarkEnd w:id="373"/>
    </w:p>
    <w:p w:rsidR="00F935F8" w:rsidRDefault="00FD164F">
      <w:pPr>
        <w:jc w:val="center"/>
      </w:pPr>
      <w:r>
        <w:object w:dxaOrig="6924" w:dyaOrig="1176">
          <v:shape id="_x0000_i1026" type="#_x0000_t75" style="width:346.2pt;height:58.8pt" o:ole="">
            <v:imagedata r:id="rId17" o:title=""/>
          </v:shape>
          <o:OLEObject Type="Embed" ProgID="Visio.Drawing.15" ShapeID="_x0000_i1026" DrawAspect="Content" ObjectID="_1716564834" r:id="rId18"/>
        </w:object>
      </w:r>
    </w:p>
    <w:p w:rsidR="00F935F8" w:rsidRDefault="00FD164F">
      <w:pPr>
        <w:spacing w:line="360" w:lineRule="auto"/>
        <w:ind w:firstLine="420"/>
        <w:jc w:val="center"/>
        <w:rPr>
          <w:rFonts w:ascii="黑体" w:eastAsia="黑体" w:hAnsi="黑体"/>
          <w:szCs w:val="21"/>
        </w:rPr>
      </w:pPr>
      <w:r>
        <w:rPr>
          <w:rFonts w:ascii="黑体" w:eastAsia="黑体" w:hAnsi="黑体" w:hint="eastAsia"/>
          <w:szCs w:val="21"/>
        </w:rPr>
        <w:t>图2</w:t>
      </w:r>
      <w:r>
        <w:rPr>
          <w:rFonts w:ascii="黑体" w:eastAsia="黑体" w:hAnsi="黑体"/>
          <w:szCs w:val="21"/>
        </w:rPr>
        <w:t>-</w:t>
      </w:r>
      <w:r w:rsidR="006835D9">
        <w:rPr>
          <w:rFonts w:ascii="黑体" w:eastAsia="黑体" w:hAnsi="黑体" w:hint="eastAsia"/>
          <w:szCs w:val="21"/>
        </w:rPr>
        <w:t>2</w:t>
      </w:r>
      <w:r>
        <w:rPr>
          <w:rFonts w:ascii="黑体" w:eastAsia="黑体" w:hAnsi="黑体" w:hint="eastAsia"/>
          <w:szCs w:val="21"/>
        </w:rPr>
        <w:t xml:space="preserve"> 软件</w:t>
      </w:r>
      <w:r>
        <w:rPr>
          <w:rFonts w:ascii="黑体" w:eastAsia="黑体" w:hAnsi="黑体"/>
          <w:szCs w:val="21"/>
        </w:rPr>
        <w:t>顶层数据流图</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该系统的源点和终点均为用户，用户登录系统，输入电影数据，经过整个系统处理后，得到电影相关信息的事务报告。</w:t>
      </w:r>
    </w:p>
    <w:p w:rsidR="00F935F8" w:rsidRDefault="00FD164F">
      <w:pPr>
        <w:pStyle w:val="2"/>
        <w:spacing w:before="156" w:after="156" w:line="240" w:lineRule="auto"/>
      </w:pPr>
      <w:bookmarkStart w:id="374" w:name="_Toc105951555"/>
      <w:r>
        <w:rPr>
          <w:rFonts w:hint="eastAsia"/>
        </w:rPr>
        <w:t xml:space="preserve">2.4 </w:t>
      </w:r>
      <w:r>
        <w:rPr>
          <w:rFonts w:hint="eastAsia"/>
        </w:rPr>
        <w:t>可行性研究结论</w:t>
      </w:r>
      <w:bookmarkEnd w:id="374"/>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由上述分析可知，该</w:t>
      </w:r>
      <w:r>
        <w:rPr>
          <w:rFonts w:asciiTheme="minorEastAsia" w:eastAsiaTheme="minorEastAsia" w:hAnsiTheme="minorEastAsia" w:hint="eastAsia"/>
          <w:sz w:val="24"/>
          <w:szCs w:val="24"/>
        </w:rPr>
        <w:t>系统具有开发成本较低、技术难度一般、用户操作简便以及经济效益可观等特点，因此，研究基于python爬虫的电影数据分析系统具有很高的可行性。为了使系统更好地适应市场的需求，不断提高用户的使用体验，从而争取更高的经济效益，建议立即着手系统需求分析和软件设计部分。</w:t>
      </w:r>
    </w:p>
    <w:p w:rsidR="00F935F8" w:rsidRDefault="00FD164F">
      <w:pPr>
        <w:pStyle w:val="1"/>
      </w:pPr>
      <w:bookmarkStart w:id="375" w:name="_Toc515204383"/>
      <w:bookmarkStart w:id="376" w:name="_Toc105951556"/>
      <w:bookmarkEnd w:id="76"/>
      <w:bookmarkEnd w:id="77"/>
      <w:bookmarkEnd w:id="78"/>
      <w:r>
        <w:rPr>
          <w:rFonts w:hint="eastAsia"/>
        </w:rPr>
        <w:lastRenderedPageBreak/>
        <w:t>3</w:t>
      </w:r>
      <w:bookmarkEnd w:id="375"/>
      <w:r>
        <w:rPr>
          <w:rFonts w:hint="eastAsia"/>
        </w:rPr>
        <w:t>需求分析</w:t>
      </w:r>
      <w:bookmarkEnd w:id="376"/>
    </w:p>
    <w:p w:rsidR="00F935F8" w:rsidRDefault="00FD164F">
      <w:pPr>
        <w:pStyle w:val="2"/>
        <w:spacing w:before="156" w:after="156" w:line="240" w:lineRule="auto"/>
      </w:pPr>
      <w:bookmarkStart w:id="377" w:name="_Toc515204384"/>
      <w:bookmarkStart w:id="378" w:name="_Toc105951557"/>
      <w:r>
        <w:rPr>
          <w:rFonts w:hint="eastAsia"/>
        </w:rPr>
        <w:t>3.1</w:t>
      </w:r>
      <w:r>
        <w:rPr>
          <w:rFonts w:hint="eastAsia"/>
        </w:rPr>
        <w:t>总体需求</w:t>
      </w:r>
      <w:bookmarkEnd w:id="377"/>
      <w:bookmarkEnd w:id="378"/>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从大量的消费者影评以及专业影评初步分析得到结论，对于电影人们主要集中关注的焦点包括：电影类型关注趋势、电影剧本本身、导演的艺术高度、演员表演水准、摄影水平、特技特效质量等几个方面。</w:t>
      </w:r>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 xml:space="preserve">基于Python爬虫的电影数据分析系统的设计原则是通过对大量电影数据的收集和整理，按照目标进行有规律和有针对性的可视化，生成大量可视化图表。展示内容主要有类似“演员票房”、“导演票房”等展示型图表，诸如“某类型电影近期票房走势”、“某类型电影每日上映走势”等预测类图表，还有类似“某部电影中关键元素与导演或演员的关系度”、“某类电影相关性”等关系类图表等。     </w:t>
      </w:r>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我们可以从这些图表中对电影市场目前的发展现状或者导演等有基本的认识和了解。最后的目标是形成一个有交互性的系统，消费者</w:t>
      </w:r>
      <w:r>
        <w:rPr>
          <w:rFonts w:asciiTheme="minorEastAsia" w:eastAsiaTheme="minorEastAsia" w:hAnsiTheme="minorEastAsia"/>
          <w:sz w:val="24"/>
        </w:rPr>
        <w:t>通过这个系统了解他想了解的信息，比如他最喜欢的导演或者演员的发展情况</w:t>
      </w:r>
      <w:r>
        <w:rPr>
          <w:rFonts w:asciiTheme="minorEastAsia" w:eastAsiaTheme="minorEastAsia" w:hAnsiTheme="minorEastAsia" w:hint="eastAsia"/>
          <w:sz w:val="24"/>
        </w:rPr>
        <w:t>，还可以更明确地</w:t>
      </w:r>
      <w:r>
        <w:rPr>
          <w:rFonts w:asciiTheme="minorEastAsia" w:eastAsiaTheme="minorEastAsia" w:hAnsiTheme="minorEastAsia"/>
          <w:sz w:val="24"/>
        </w:rPr>
        <w:t>找到他最想看的电影；决策者则可以根据电影票房等数据走势预测结果，辅助决策。</w:t>
      </w:r>
    </w:p>
    <w:p w:rsidR="00F935F8" w:rsidRDefault="00FD164F">
      <w:pPr>
        <w:pStyle w:val="2"/>
        <w:keepNext w:val="0"/>
        <w:spacing w:before="156" w:after="156" w:line="240" w:lineRule="auto"/>
      </w:pPr>
      <w:bookmarkStart w:id="379" w:name="_Toc515204385"/>
      <w:bookmarkStart w:id="380" w:name="_Toc495165218"/>
      <w:bookmarkStart w:id="381" w:name="_Toc166815636"/>
      <w:bookmarkStart w:id="382" w:name="_Toc166825963"/>
      <w:bookmarkStart w:id="383" w:name="_Toc105951558"/>
      <w:r>
        <w:rPr>
          <w:rFonts w:hint="eastAsia"/>
        </w:rPr>
        <w:t>3.2</w:t>
      </w:r>
      <w:bookmarkEnd w:id="379"/>
      <w:r>
        <w:rPr>
          <w:rFonts w:hint="eastAsia"/>
        </w:rPr>
        <w:t>数据流图分析</w:t>
      </w:r>
      <w:bookmarkEnd w:id="383"/>
    </w:p>
    <w:p w:rsidR="00F935F8" w:rsidRDefault="00FD164F">
      <w:pPr>
        <w:pStyle w:val="3"/>
        <w:rPr>
          <w:b/>
          <w:sz w:val="28"/>
          <w:szCs w:val="28"/>
        </w:rPr>
      </w:pPr>
      <w:bookmarkStart w:id="384" w:name="_Toc105951559"/>
      <w:r>
        <w:rPr>
          <w:rFonts w:hint="eastAsia"/>
          <w:b/>
          <w:sz w:val="28"/>
          <w:szCs w:val="28"/>
        </w:rPr>
        <w:t>3</w:t>
      </w:r>
      <w:r>
        <w:rPr>
          <w:b/>
          <w:sz w:val="28"/>
          <w:szCs w:val="28"/>
        </w:rPr>
        <w:t xml:space="preserve">.2.1 </w:t>
      </w:r>
      <w:r>
        <w:rPr>
          <w:rFonts w:hint="eastAsia"/>
          <w:b/>
          <w:sz w:val="28"/>
          <w:szCs w:val="28"/>
        </w:rPr>
        <w:t>顶层数据流图</w:t>
      </w:r>
      <w:bookmarkEnd w:id="384"/>
    </w:p>
    <w:p w:rsidR="00F935F8" w:rsidRDefault="00FD164F">
      <w:pPr>
        <w:jc w:val="center"/>
      </w:pPr>
      <w:r>
        <w:object w:dxaOrig="7620" w:dyaOrig="1176">
          <v:shape id="_x0000_i1027" type="#_x0000_t75" style="width:381pt;height:58.8pt" o:ole="">
            <v:imagedata r:id="rId19" o:title=""/>
          </v:shape>
          <o:OLEObject Type="Embed" ProgID="Visio.Drawing.15" ShapeID="_x0000_i1027" DrawAspect="Content" ObjectID="_1716564835" r:id="rId20"/>
        </w:object>
      </w:r>
    </w:p>
    <w:p w:rsidR="00F935F8" w:rsidRDefault="00FD164F">
      <w:pPr>
        <w:ind w:firstLine="420"/>
        <w:jc w:val="center"/>
        <w:rPr>
          <w:rFonts w:eastAsia="黑体"/>
          <w:szCs w:val="21"/>
        </w:rPr>
      </w:pPr>
      <w:r>
        <w:rPr>
          <w:rFonts w:eastAsia="黑体" w:hint="eastAsia"/>
          <w:szCs w:val="21"/>
        </w:rPr>
        <w:t>图</w:t>
      </w:r>
      <w:r>
        <w:rPr>
          <w:rFonts w:eastAsia="黑体" w:hint="eastAsia"/>
          <w:szCs w:val="21"/>
        </w:rPr>
        <w:t>3</w:t>
      </w:r>
      <w:r>
        <w:rPr>
          <w:rFonts w:eastAsia="黑体"/>
          <w:szCs w:val="21"/>
        </w:rPr>
        <w:t>-1</w:t>
      </w:r>
      <w:r>
        <w:rPr>
          <w:rFonts w:eastAsia="黑体" w:hint="eastAsia"/>
          <w:szCs w:val="21"/>
        </w:rPr>
        <w:t xml:space="preserve"> </w:t>
      </w:r>
      <w:r>
        <w:rPr>
          <w:rFonts w:eastAsia="黑体" w:hint="eastAsia"/>
          <w:szCs w:val="21"/>
        </w:rPr>
        <w:t>软件</w:t>
      </w:r>
      <w:r>
        <w:rPr>
          <w:rFonts w:eastAsia="黑体"/>
          <w:szCs w:val="21"/>
        </w:rPr>
        <w:t>顶层数据流图</w:t>
      </w:r>
    </w:p>
    <w:p w:rsidR="00F935F8" w:rsidRPr="00F935F8" w:rsidRDefault="00FD164F">
      <w:pPr>
        <w:spacing w:line="360" w:lineRule="auto"/>
        <w:ind w:firstLineChars="200" w:firstLine="480"/>
        <w:rPr>
          <w:rFonts w:asciiTheme="minorEastAsia" w:eastAsiaTheme="minorEastAsia" w:hAnsiTheme="minorEastAsia"/>
          <w:sz w:val="24"/>
          <w:szCs w:val="21"/>
          <w:rPrChange w:id="385" w:author="周万怀" w:date="2022-04-24T08:32:00Z">
            <w:rPr>
              <w:rFonts w:eastAsia="黑体"/>
              <w:szCs w:val="21"/>
            </w:rPr>
          </w:rPrChange>
        </w:rPr>
        <w:pPrChange w:id="386" w:author="周万怀" w:date="2022-04-24T08:32:00Z">
          <w:pPr>
            <w:ind w:firstLineChars="200" w:firstLine="480"/>
          </w:pPr>
        </w:pPrChange>
      </w:pPr>
      <w:r>
        <w:rPr>
          <w:rFonts w:asciiTheme="minorEastAsia" w:eastAsiaTheme="minorEastAsia" w:hAnsiTheme="minorEastAsia" w:hint="eastAsia"/>
          <w:sz w:val="24"/>
          <w:szCs w:val="21"/>
          <w:rPrChange w:id="387" w:author="周万怀" w:date="2022-04-24T08:32:00Z">
            <w:rPr>
              <w:rFonts w:ascii="宋体" w:hAnsi="宋体" w:cs="宋体" w:hint="eastAsia"/>
              <w:sz w:val="24"/>
              <w:szCs w:val="24"/>
            </w:rPr>
          </w:rPrChange>
        </w:rPr>
        <w:t>系统的源点和终点均为用户，用户输入电影数据，经过整个系统处理后，得到电影相关信息的事务报告。</w:t>
      </w:r>
    </w:p>
    <w:p w:rsidR="00F935F8" w:rsidRDefault="00FD164F">
      <w:pPr>
        <w:pStyle w:val="3"/>
        <w:rPr>
          <w:b/>
          <w:sz w:val="28"/>
          <w:szCs w:val="28"/>
        </w:rPr>
      </w:pPr>
      <w:bookmarkStart w:id="388" w:name="_Toc105951560"/>
      <w:r>
        <w:rPr>
          <w:rFonts w:hint="eastAsia"/>
          <w:b/>
          <w:sz w:val="28"/>
          <w:szCs w:val="28"/>
        </w:rPr>
        <w:t>3</w:t>
      </w:r>
      <w:r>
        <w:rPr>
          <w:b/>
          <w:sz w:val="28"/>
          <w:szCs w:val="28"/>
        </w:rPr>
        <w:t>.2.2</w:t>
      </w:r>
      <w:r>
        <w:rPr>
          <w:rFonts w:hint="eastAsia"/>
          <w:b/>
          <w:sz w:val="28"/>
          <w:szCs w:val="28"/>
        </w:rPr>
        <w:t xml:space="preserve"> </w:t>
      </w:r>
      <w:r>
        <w:rPr>
          <w:rFonts w:hint="eastAsia"/>
          <w:b/>
          <w:sz w:val="28"/>
          <w:szCs w:val="28"/>
        </w:rPr>
        <w:t>加工提取</w:t>
      </w:r>
      <w:bookmarkEnd w:id="388"/>
    </w:p>
    <w:p w:rsidR="00F935F8" w:rsidRDefault="00FD164F">
      <w:pPr>
        <w:spacing w:line="360" w:lineRule="auto"/>
        <w:ind w:firstLineChars="200" w:firstLine="480"/>
        <w:rPr>
          <w:sz w:val="24"/>
        </w:rPr>
      </w:pPr>
      <w:r>
        <w:rPr>
          <w:rFonts w:hint="eastAsia"/>
          <w:sz w:val="24"/>
        </w:rPr>
        <w:t>在总体需求中我们提出了整个电影数据分析系统的基本功能分为用户登录</w:t>
      </w:r>
      <w:ins w:id="389" w:author="dell" w:date="2022-04-26T20:35:00Z">
        <w:r>
          <w:rPr>
            <w:rFonts w:hint="eastAsia"/>
            <w:sz w:val="24"/>
          </w:rPr>
          <w:t>管</w:t>
        </w:r>
        <w:r>
          <w:rPr>
            <w:rFonts w:hint="eastAsia"/>
            <w:sz w:val="24"/>
          </w:rPr>
          <w:lastRenderedPageBreak/>
          <w:t>理</w:t>
        </w:r>
      </w:ins>
      <w:r>
        <w:rPr>
          <w:rFonts w:hint="eastAsia"/>
          <w:sz w:val="24"/>
        </w:rPr>
        <w:t>和电影数据分析以及使用帮助三个部分。</w:t>
      </w:r>
    </w:p>
    <w:p w:rsidR="00F935F8" w:rsidRDefault="00FD164F">
      <w:pPr>
        <w:spacing w:line="360" w:lineRule="auto"/>
        <w:ind w:firstLineChars="200" w:firstLine="480"/>
        <w:rPr>
          <w:sz w:val="24"/>
        </w:rPr>
      </w:pPr>
      <w:r>
        <w:rPr>
          <w:rFonts w:hint="eastAsia"/>
          <w:sz w:val="24"/>
        </w:rPr>
        <w:t>对于用户登录</w:t>
      </w:r>
      <w:ins w:id="390" w:author="dell" w:date="2022-04-26T20:35:00Z">
        <w:r>
          <w:rPr>
            <w:rFonts w:hint="eastAsia"/>
            <w:sz w:val="24"/>
          </w:rPr>
          <w:t>管理</w:t>
        </w:r>
      </w:ins>
      <w:r>
        <w:rPr>
          <w:rFonts w:hint="eastAsia"/>
          <w:sz w:val="24"/>
        </w:rPr>
        <w:t>，当用户输入账号和密码后，系统会将其与用户信息表中的信息进行比对，若相同，则登录成功；若不相同，显示相应提示信息，引导用户进行注册。注册时，验证用户名密码，不允许使用已存在的用户名，注册成功后，则返回登录页面，完成登录功能。登录成功后，用户则可以进行注销和修改密码等操作。</w:t>
      </w:r>
    </w:p>
    <w:p w:rsidR="00F935F8" w:rsidRDefault="00FD164F">
      <w:pPr>
        <w:spacing w:line="360" w:lineRule="auto"/>
        <w:ind w:firstLineChars="200" w:firstLine="480"/>
        <w:rPr>
          <w:sz w:val="24"/>
        </w:rPr>
      </w:pPr>
      <w:r>
        <w:rPr>
          <w:rFonts w:hint="eastAsia"/>
          <w:sz w:val="24"/>
        </w:rPr>
        <w:t>对于电影数据分析部分，系统会根据</w:t>
      </w:r>
      <w:proofErr w:type="gramStart"/>
      <w:r>
        <w:rPr>
          <w:rFonts w:hint="eastAsia"/>
          <w:sz w:val="24"/>
        </w:rPr>
        <w:t>需求爬取网页</w:t>
      </w:r>
      <w:proofErr w:type="gramEnd"/>
      <w:r>
        <w:rPr>
          <w:rFonts w:hint="eastAsia"/>
          <w:sz w:val="24"/>
        </w:rPr>
        <w:t>上电影信息，将其存储在后台，用户可直接在页面输入电影信息进行查询，在获取用户需求后对已存储的电影信息进行信息整理和分析，进行可视化结果展示，便于用户了解该电影的相关内容。</w:t>
      </w:r>
    </w:p>
    <w:p w:rsidR="00F935F8" w:rsidRDefault="00FD164F">
      <w:pPr>
        <w:pStyle w:val="3"/>
        <w:rPr>
          <w:b/>
          <w:sz w:val="28"/>
          <w:szCs w:val="28"/>
        </w:rPr>
      </w:pPr>
      <w:bookmarkStart w:id="391" w:name="_Toc515204387"/>
      <w:bookmarkStart w:id="392" w:name="_Toc105951561"/>
      <w:r>
        <w:rPr>
          <w:rFonts w:hint="eastAsia"/>
          <w:b/>
          <w:sz w:val="28"/>
          <w:szCs w:val="28"/>
        </w:rPr>
        <w:t>3.2.</w:t>
      </w:r>
      <w:r>
        <w:rPr>
          <w:b/>
          <w:sz w:val="28"/>
          <w:szCs w:val="28"/>
        </w:rPr>
        <w:t>3</w:t>
      </w:r>
      <w:bookmarkEnd w:id="391"/>
      <w:r>
        <w:rPr>
          <w:rFonts w:hint="eastAsia"/>
          <w:b/>
          <w:sz w:val="28"/>
          <w:szCs w:val="28"/>
        </w:rPr>
        <w:t xml:space="preserve"> </w:t>
      </w:r>
      <w:r>
        <w:rPr>
          <w:rFonts w:hint="eastAsia"/>
          <w:b/>
          <w:sz w:val="28"/>
          <w:szCs w:val="28"/>
        </w:rPr>
        <w:t>数据流图分解</w:t>
      </w:r>
      <w:bookmarkStart w:id="393" w:name="_Toc515204388"/>
      <w:bookmarkEnd w:id="380"/>
      <w:bookmarkEnd w:id="381"/>
      <w:bookmarkEnd w:id="382"/>
      <w:bookmarkEnd w:id="392"/>
    </w:p>
    <w:p w:rsidR="00F935F8" w:rsidRDefault="00FD164F">
      <w:pPr>
        <w:spacing w:line="360" w:lineRule="auto"/>
        <w:ind w:firstLineChars="200" w:firstLine="482"/>
        <w:rPr>
          <w:b/>
          <w:sz w:val="24"/>
        </w:rPr>
      </w:pPr>
      <w:r>
        <w:rPr>
          <w:rFonts w:hint="eastAsia"/>
          <w:b/>
          <w:sz w:val="24"/>
        </w:rPr>
        <w:t>（</w:t>
      </w:r>
      <w:r>
        <w:rPr>
          <w:rFonts w:hint="eastAsia"/>
          <w:b/>
          <w:sz w:val="24"/>
        </w:rPr>
        <w:t>1</w:t>
      </w:r>
      <w:r>
        <w:rPr>
          <w:rFonts w:hint="eastAsia"/>
          <w:b/>
          <w:sz w:val="24"/>
        </w:rPr>
        <w:t>）</w:t>
      </w:r>
      <w:r>
        <w:rPr>
          <w:rFonts w:hint="eastAsia"/>
          <w:b/>
          <w:sz w:val="24"/>
        </w:rPr>
        <w:t>0</w:t>
      </w:r>
      <w:r>
        <w:rPr>
          <w:rFonts w:hint="eastAsia"/>
          <w:b/>
          <w:sz w:val="24"/>
        </w:rPr>
        <w:t>层数据流图</w:t>
      </w:r>
    </w:p>
    <w:p w:rsidR="00F935F8" w:rsidRDefault="00FD164F">
      <w:pPr>
        <w:spacing w:line="360" w:lineRule="auto"/>
        <w:ind w:firstLineChars="200" w:firstLine="480"/>
        <w:rPr>
          <w:rFonts w:ascii="宋体" w:hAnsi="宋体" w:cs="宋体"/>
          <w:sz w:val="24"/>
        </w:rPr>
      </w:pPr>
      <w:r>
        <w:rPr>
          <w:rFonts w:ascii="宋体" w:hAnsi="宋体" w:cs="宋体" w:hint="eastAsia"/>
          <w:sz w:val="24"/>
          <w:szCs w:val="24"/>
        </w:rPr>
        <w:t>管理员具有以下功能：</w:t>
      </w:r>
    </w:p>
    <w:p w:rsidR="00F935F8" w:rsidRDefault="00FD164F">
      <w:pPr>
        <w:pStyle w:val="af0"/>
        <w:numPr>
          <w:ilvl w:val="0"/>
          <w:numId w:val="1"/>
        </w:numPr>
        <w:spacing w:line="360" w:lineRule="auto"/>
        <w:ind w:firstLineChars="0"/>
        <w:rPr>
          <w:rFonts w:ascii="宋体" w:hAnsi="宋体" w:cs="宋体"/>
          <w:spacing w:val="-4"/>
          <w:sz w:val="24"/>
        </w:rPr>
      </w:pPr>
      <w:r>
        <w:rPr>
          <w:rFonts w:ascii="宋体" w:hAnsi="宋体" w:cs="宋体" w:hint="eastAsia"/>
          <w:spacing w:val="-4"/>
          <w:sz w:val="24"/>
        </w:rPr>
        <w:t>用户信息管理功能：对用户基本信息进行检索、增删改和权限修改；</w:t>
      </w:r>
    </w:p>
    <w:p w:rsidR="00F935F8" w:rsidRDefault="00FD164F">
      <w:pPr>
        <w:pStyle w:val="af0"/>
        <w:numPr>
          <w:ilvl w:val="0"/>
          <w:numId w:val="1"/>
        </w:numPr>
        <w:spacing w:line="360" w:lineRule="auto"/>
        <w:ind w:firstLineChars="0"/>
        <w:rPr>
          <w:rFonts w:ascii="宋体" w:hAnsi="宋体" w:cs="宋体"/>
          <w:sz w:val="24"/>
        </w:rPr>
      </w:pPr>
      <w:r>
        <w:rPr>
          <w:rFonts w:ascii="宋体" w:hAnsi="宋体" w:cs="宋体" w:hint="eastAsia"/>
          <w:sz w:val="24"/>
        </w:rPr>
        <w:t>电影数据系统中所有信息进行查询和增删改管理；</w:t>
      </w:r>
    </w:p>
    <w:p w:rsidR="00F935F8" w:rsidRDefault="00FD164F">
      <w:pPr>
        <w:pStyle w:val="af0"/>
        <w:numPr>
          <w:ilvl w:val="0"/>
          <w:numId w:val="1"/>
        </w:numPr>
        <w:spacing w:line="360" w:lineRule="auto"/>
        <w:ind w:firstLineChars="0"/>
        <w:rPr>
          <w:rFonts w:ascii="宋体" w:hAnsi="宋体" w:cs="宋体"/>
          <w:sz w:val="24"/>
        </w:rPr>
      </w:pPr>
      <w:r>
        <w:rPr>
          <w:rFonts w:ascii="宋体" w:hAnsi="宋体" w:cs="宋体" w:hint="eastAsia"/>
          <w:sz w:val="24"/>
        </w:rPr>
        <w:t>快捷操作和帮助模块：一些系统的辅助操作，便于用户使用系统；</w:t>
      </w:r>
    </w:p>
    <w:p w:rsidR="00F935F8" w:rsidRDefault="00FD164F">
      <w:pPr>
        <w:spacing w:line="360" w:lineRule="auto"/>
        <w:ind w:firstLineChars="200" w:firstLine="480"/>
        <w:rPr>
          <w:rFonts w:ascii="宋体" w:hAnsi="宋体" w:cs="宋体"/>
          <w:sz w:val="24"/>
        </w:rPr>
      </w:pPr>
      <w:r>
        <w:rPr>
          <w:rFonts w:ascii="宋体" w:hAnsi="宋体" w:cs="宋体" w:hint="eastAsia"/>
          <w:sz w:val="24"/>
        </w:rPr>
        <w:t>普通用户则可以通过登录该系统，实现电影信息的查询。</w:t>
      </w:r>
    </w:p>
    <w:p w:rsidR="00F935F8" w:rsidRDefault="00FD164F">
      <w:pPr>
        <w:spacing w:line="360" w:lineRule="auto"/>
        <w:jc w:val="center"/>
        <w:rPr>
          <w:b/>
          <w:sz w:val="24"/>
        </w:rPr>
      </w:pPr>
      <w:del w:id="394" w:author="dell" w:date="2022-04-26T20:44:00Z">
        <w:r>
          <w:object w:dxaOrig="7020" w:dyaOrig="4512">
            <v:shape id="_x0000_i1028" type="#_x0000_t75" style="width:351pt;height:225.6pt" o:ole="">
              <v:imagedata r:id="rId21" o:title=""/>
            </v:shape>
            <o:OLEObject Type="Embed" ProgID="Visio.Drawing.15" ShapeID="_x0000_i1028" DrawAspect="Content" ObjectID="_1716564836" r:id="rId22"/>
          </w:object>
        </w:r>
      </w:del>
      <w:ins w:id="395" w:author="dell" w:date="2022-04-26T20:44:00Z">
        <w:r>
          <w:t xml:space="preserve"> </w:t>
        </w:r>
      </w:ins>
      <w:ins w:id="396" w:author="dell" w:date="2022-04-26T20:44:00Z">
        <w:r>
          <w:object w:dxaOrig="7284" w:dyaOrig="4692">
            <v:shape id="_x0000_i1029" type="#_x0000_t75" style="width:364.2pt;height:234.6pt" o:ole="">
              <v:imagedata r:id="rId23" o:title=""/>
            </v:shape>
            <o:OLEObject Type="Embed" ProgID="Visio.Drawing.15" ShapeID="_x0000_i1029" DrawAspect="Content" ObjectID="_1716564837" r:id="rId24"/>
          </w:object>
        </w:r>
      </w:ins>
    </w:p>
    <w:p w:rsidR="00F935F8" w:rsidRDefault="00FD164F">
      <w:pPr>
        <w:ind w:firstLine="420"/>
        <w:jc w:val="center"/>
        <w:rPr>
          <w:rFonts w:eastAsia="黑体"/>
          <w:szCs w:val="21"/>
        </w:rPr>
      </w:pPr>
      <w:r>
        <w:rPr>
          <w:rFonts w:eastAsia="黑体"/>
          <w:szCs w:val="21"/>
        </w:rPr>
        <w:t>图</w:t>
      </w:r>
      <w:r>
        <w:rPr>
          <w:rFonts w:eastAsia="黑体" w:hint="eastAsia"/>
          <w:szCs w:val="21"/>
        </w:rPr>
        <w:t>3-2</w:t>
      </w:r>
      <w:r>
        <w:rPr>
          <w:rFonts w:eastAsia="黑体" w:hint="eastAsia"/>
          <w:szCs w:val="21"/>
        </w:rPr>
        <w:t>软件</w:t>
      </w:r>
      <w:r>
        <w:rPr>
          <w:rFonts w:eastAsia="黑体" w:hint="eastAsia"/>
          <w:szCs w:val="21"/>
        </w:rPr>
        <w:t>0</w:t>
      </w:r>
      <w:r>
        <w:rPr>
          <w:rFonts w:eastAsia="黑体"/>
          <w:szCs w:val="21"/>
        </w:rPr>
        <w:t>层数据流图</w:t>
      </w:r>
    </w:p>
    <w:p w:rsidR="00F935F8" w:rsidRDefault="00FD164F">
      <w:pPr>
        <w:pStyle w:val="af0"/>
        <w:spacing w:line="360" w:lineRule="auto"/>
        <w:ind w:left="854" w:firstLineChars="0" w:firstLine="0"/>
        <w:rPr>
          <w:b/>
          <w:sz w:val="24"/>
        </w:rPr>
      </w:pPr>
      <w:r>
        <w:rPr>
          <w:rFonts w:hint="eastAsia"/>
          <w:b/>
          <w:sz w:val="24"/>
        </w:rPr>
        <w:lastRenderedPageBreak/>
        <w:t>（</w:t>
      </w:r>
      <w:r>
        <w:rPr>
          <w:rFonts w:hint="eastAsia"/>
          <w:b/>
          <w:sz w:val="24"/>
        </w:rPr>
        <w:t>2</w:t>
      </w:r>
      <w:r>
        <w:rPr>
          <w:rFonts w:hint="eastAsia"/>
          <w:b/>
          <w:sz w:val="24"/>
        </w:rPr>
        <w:t>）</w:t>
      </w:r>
      <w:r>
        <w:rPr>
          <w:rFonts w:hint="eastAsia"/>
          <w:b/>
          <w:sz w:val="24"/>
        </w:rPr>
        <w:t>1</w:t>
      </w:r>
      <w:r>
        <w:rPr>
          <w:rFonts w:hint="eastAsia"/>
          <w:b/>
          <w:sz w:val="24"/>
        </w:rPr>
        <w:t>层数据流图</w:t>
      </w:r>
    </w:p>
    <w:p w:rsidR="00F935F8" w:rsidRDefault="00FD164F">
      <w:pPr>
        <w:spacing w:line="360" w:lineRule="auto"/>
        <w:ind w:firstLineChars="200" w:firstLine="480"/>
        <w:rPr>
          <w:sz w:val="24"/>
        </w:rPr>
      </w:pPr>
      <w:r>
        <w:rPr>
          <w:rFonts w:ascii="宋体" w:hAnsi="宋体" w:cs="宋体" w:hint="eastAsia"/>
          <w:sz w:val="24"/>
          <w:szCs w:val="24"/>
          <w:shd w:val="clear" w:color="auto" w:fill="FFFFFF"/>
        </w:rPr>
        <w:t>在顶层数据流图和0层数据流图的基础上，将继续细化用户数据流图中</w:t>
      </w:r>
      <w:proofErr w:type="gramStart"/>
      <w:r>
        <w:rPr>
          <w:rFonts w:ascii="宋体" w:hAnsi="宋体" w:cs="宋体" w:hint="eastAsia"/>
          <w:sz w:val="24"/>
          <w:szCs w:val="24"/>
          <w:shd w:val="clear" w:color="auto" w:fill="FFFFFF"/>
        </w:rPr>
        <w:t>各个处理</w:t>
      </w:r>
      <w:proofErr w:type="gramEnd"/>
      <w:r>
        <w:rPr>
          <w:rFonts w:ascii="宋体" w:hAnsi="宋体" w:cs="宋体" w:hint="eastAsia"/>
          <w:sz w:val="24"/>
          <w:szCs w:val="24"/>
          <w:shd w:val="clear" w:color="auto" w:fill="FFFFFF"/>
        </w:rPr>
        <w:t>过程，让读者更加清晰的了解到系统的处理过程，列出系统的1层数据流图如下：</w:t>
      </w:r>
      <w:r>
        <w:rPr>
          <w:rFonts w:hint="eastAsia"/>
          <w:sz w:val="24"/>
        </w:rPr>
        <w:t xml:space="preserve"> </w:t>
      </w:r>
    </w:p>
    <w:p w:rsidR="00F935F8" w:rsidRDefault="00FD164F">
      <w:pPr>
        <w:spacing w:line="360" w:lineRule="auto"/>
        <w:ind w:firstLineChars="200" w:firstLine="480"/>
        <w:rPr>
          <w:sz w:val="24"/>
        </w:rPr>
      </w:pPr>
      <w:r>
        <w:rPr>
          <w:rFonts w:hint="eastAsia"/>
          <w:sz w:val="24"/>
        </w:rPr>
        <w:t>用户登录</w:t>
      </w:r>
      <w:ins w:id="397" w:author="dell" w:date="2022-04-26T20:49:00Z">
        <w:r>
          <w:rPr>
            <w:rFonts w:hint="eastAsia"/>
            <w:sz w:val="24"/>
          </w:rPr>
          <w:t>管理</w:t>
        </w:r>
      </w:ins>
      <w:r>
        <w:rPr>
          <w:rFonts w:hint="eastAsia"/>
          <w:sz w:val="24"/>
        </w:rPr>
        <w:t>加工包括用户登录、注册、找回密码、注销四个部分，电影数据分析则包括电影信息爬取、电影数据分析、数据可视化三个部分，具体细节如下图所示。</w:t>
      </w:r>
    </w:p>
    <w:p w:rsidR="00F935F8" w:rsidRDefault="00FD164F">
      <w:pPr>
        <w:spacing w:line="360" w:lineRule="auto"/>
        <w:jc w:val="center"/>
      </w:pPr>
      <w:r>
        <w:object w:dxaOrig="8040" w:dyaOrig="5700">
          <v:shape id="_x0000_i1030" type="#_x0000_t75" style="width:402pt;height:285pt" o:ole="">
            <v:imagedata r:id="rId25" o:title=""/>
          </v:shape>
          <o:OLEObject Type="Embed" ProgID="Visio.Drawing.15" ShapeID="_x0000_i1030" DrawAspect="Content" ObjectID="_1716564838" r:id="rId26"/>
        </w:object>
      </w:r>
    </w:p>
    <w:p w:rsidR="00F935F8" w:rsidRDefault="00FD164F">
      <w:pPr>
        <w:spacing w:line="360" w:lineRule="auto"/>
        <w:jc w:val="center"/>
        <w:rPr>
          <w:sz w:val="24"/>
        </w:rPr>
      </w:pPr>
      <w:r>
        <w:rPr>
          <w:rFonts w:eastAsia="黑体"/>
          <w:szCs w:val="21"/>
        </w:rPr>
        <w:t>图</w:t>
      </w:r>
      <w:r>
        <w:rPr>
          <w:rFonts w:eastAsia="黑体" w:hint="eastAsia"/>
          <w:szCs w:val="21"/>
        </w:rPr>
        <w:t xml:space="preserve">3-3 </w:t>
      </w:r>
      <w:r>
        <w:rPr>
          <w:rFonts w:eastAsia="黑体" w:hint="eastAsia"/>
          <w:szCs w:val="21"/>
        </w:rPr>
        <w:t>软件</w:t>
      </w:r>
      <w:r>
        <w:rPr>
          <w:rFonts w:eastAsia="黑体" w:hint="eastAsia"/>
          <w:szCs w:val="21"/>
        </w:rPr>
        <w:t>1-1</w:t>
      </w:r>
      <w:r>
        <w:rPr>
          <w:rFonts w:eastAsia="黑体" w:hint="eastAsia"/>
          <w:szCs w:val="21"/>
        </w:rPr>
        <w:t>层数据流图</w:t>
      </w:r>
    </w:p>
    <w:commentRangeStart w:id="398"/>
    <w:p w:rsidR="00F935F8" w:rsidRDefault="00FD164F">
      <w:pPr>
        <w:spacing w:line="360" w:lineRule="auto"/>
        <w:jc w:val="center"/>
      </w:pPr>
      <w:r>
        <w:object w:dxaOrig="7680" w:dyaOrig="4656">
          <v:shape id="_x0000_i1031" type="#_x0000_t75" style="width:384pt;height:232.8pt" o:ole="">
            <v:imagedata r:id="rId27" o:title=""/>
          </v:shape>
          <o:OLEObject Type="Embed" ProgID="Visio.Drawing.15" ShapeID="_x0000_i1031" DrawAspect="Content" ObjectID="_1716564839" r:id="rId28"/>
        </w:object>
      </w:r>
      <w:commentRangeEnd w:id="398"/>
      <w:r>
        <w:rPr>
          <w:rStyle w:val="af"/>
        </w:rPr>
        <w:commentReference w:id="398"/>
      </w:r>
    </w:p>
    <w:p w:rsidR="00F935F8" w:rsidRDefault="00FD164F">
      <w:pPr>
        <w:spacing w:line="360" w:lineRule="auto"/>
        <w:jc w:val="center"/>
        <w:rPr>
          <w:rFonts w:eastAsia="黑体"/>
          <w:szCs w:val="21"/>
        </w:rPr>
      </w:pPr>
      <w:r>
        <w:rPr>
          <w:rFonts w:eastAsia="黑体"/>
          <w:szCs w:val="21"/>
        </w:rPr>
        <w:t>图</w:t>
      </w:r>
      <w:r>
        <w:rPr>
          <w:rFonts w:eastAsia="黑体" w:hint="eastAsia"/>
          <w:szCs w:val="21"/>
        </w:rPr>
        <w:t xml:space="preserve">3-4 </w:t>
      </w:r>
      <w:r>
        <w:rPr>
          <w:rFonts w:eastAsia="黑体" w:hint="eastAsia"/>
          <w:szCs w:val="21"/>
        </w:rPr>
        <w:t>软件</w:t>
      </w:r>
      <w:r>
        <w:rPr>
          <w:rFonts w:eastAsia="黑体" w:hint="eastAsia"/>
          <w:szCs w:val="21"/>
        </w:rPr>
        <w:t>1-2</w:t>
      </w:r>
      <w:r>
        <w:rPr>
          <w:rFonts w:eastAsia="黑体" w:hint="eastAsia"/>
          <w:szCs w:val="21"/>
        </w:rPr>
        <w:t>层数据流图</w:t>
      </w:r>
    </w:p>
    <w:p w:rsidR="00F935F8" w:rsidRDefault="00FD164F">
      <w:pPr>
        <w:spacing w:line="360" w:lineRule="auto"/>
        <w:ind w:firstLineChars="200" w:firstLine="482"/>
        <w:rPr>
          <w:b/>
          <w:sz w:val="24"/>
        </w:rPr>
      </w:pPr>
      <w:r>
        <w:rPr>
          <w:b/>
          <w:sz w:val="24"/>
        </w:rPr>
        <w:t>（</w:t>
      </w:r>
      <w:r>
        <w:rPr>
          <w:rFonts w:hint="eastAsia"/>
          <w:b/>
          <w:sz w:val="24"/>
        </w:rPr>
        <w:t>3</w:t>
      </w:r>
      <w:r>
        <w:rPr>
          <w:rFonts w:hint="eastAsia"/>
          <w:b/>
          <w:sz w:val="24"/>
        </w:rPr>
        <w:t>）</w:t>
      </w:r>
      <w:r>
        <w:rPr>
          <w:rFonts w:hint="eastAsia"/>
          <w:b/>
          <w:sz w:val="24"/>
        </w:rPr>
        <w:t>2</w:t>
      </w:r>
      <w:r>
        <w:rPr>
          <w:rFonts w:hint="eastAsia"/>
          <w:b/>
          <w:sz w:val="24"/>
        </w:rPr>
        <w:t>层数据流图</w:t>
      </w:r>
    </w:p>
    <w:p w:rsidR="00F935F8" w:rsidRDefault="00FD164F">
      <w:pPr>
        <w:spacing w:line="360" w:lineRule="auto"/>
        <w:ind w:firstLineChars="200" w:firstLine="480"/>
        <w:rPr>
          <w:rFonts w:ascii="宋体" w:hAnsi="宋体" w:cs="宋体"/>
          <w:sz w:val="24"/>
          <w:szCs w:val="24"/>
          <w:shd w:val="clear" w:color="auto" w:fill="FFFFFF"/>
        </w:rPr>
      </w:pPr>
      <w:r>
        <w:rPr>
          <w:rFonts w:ascii="宋体" w:hAnsi="宋体" w:cs="宋体" w:hint="eastAsia"/>
          <w:sz w:val="24"/>
          <w:szCs w:val="24"/>
          <w:shd w:val="clear" w:color="auto" w:fill="FFFFFF"/>
        </w:rPr>
        <w:t>在1层数据流图的基础上，对电影数据分析和数据可视化加工进行进一步的分解，电影数据分析可分为电影信息分类、影评关键词提取、同类电影特点分析，数据可视化加工则可分解为原始结果展示、词</w:t>
      </w:r>
      <w:proofErr w:type="gramStart"/>
      <w:r>
        <w:rPr>
          <w:rFonts w:ascii="宋体" w:hAnsi="宋体" w:cs="宋体" w:hint="eastAsia"/>
          <w:sz w:val="24"/>
          <w:szCs w:val="24"/>
          <w:shd w:val="clear" w:color="auto" w:fill="FFFFFF"/>
        </w:rPr>
        <w:t>云展示</w:t>
      </w:r>
      <w:proofErr w:type="gramEnd"/>
      <w:r>
        <w:rPr>
          <w:rFonts w:ascii="宋体" w:hAnsi="宋体" w:cs="宋体" w:hint="eastAsia"/>
          <w:sz w:val="24"/>
          <w:szCs w:val="24"/>
          <w:shd w:val="clear" w:color="auto" w:fill="FFFFFF"/>
        </w:rPr>
        <w:t>以及图表展示，具体细节如下图所示：</w:t>
      </w:r>
    </w:p>
    <w:p w:rsidR="00F935F8" w:rsidRDefault="00FD164F">
      <w:pPr>
        <w:spacing w:line="360" w:lineRule="auto"/>
        <w:ind w:firstLineChars="200" w:firstLine="420"/>
        <w:jc w:val="center"/>
      </w:pPr>
      <w:r>
        <w:object w:dxaOrig="5076" w:dyaOrig="6528">
          <v:shape id="_x0000_i1032" type="#_x0000_t75" style="width:253.8pt;height:326.4pt" o:ole="">
            <v:imagedata r:id="rId30" o:title=""/>
          </v:shape>
          <o:OLEObject Type="Embed" ProgID="Visio.Drawing.15" ShapeID="_x0000_i1032" DrawAspect="Content" ObjectID="_1716564840" r:id="rId31"/>
        </w:object>
      </w:r>
    </w:p>
    <w:p w:rsidR="00F935F8" w:rsidRDefault="00FD164F">
      <w:pPr>
        <w:spacing w:line="360" w:lineRule="auto"/>
        <w:ind w:firstLineChars="200" w:firstLine="420"/>
        <w:jc w:val="center"/>
        <w:rPr>
          <w:rFonts w:eastAsia="黑体"/>
          <w:szCs w:val="21"/>
        </w:rPr>
      </w:pPr>
      <w:r>
        <w:rPr>
          <w:rFonts w:eastAsia="黑体"/>
          <w:szCs w:val="21"/>
        </w:rPr>
        <w:t>图</w:t>
      </w:r>
      <w:r>
        <w:rPr>
          <w:rFonts w:eastAsia="黑体" w:hint="eastAsia"/>
          <w:szCs w:val="21"/>
        </w:rPr>
        <w:t xml:space="preserve">3-5 </w:t>
      </w:r>
      <w:r>
        <w:rPr>
          <w:rFonts w:eastAsia="黑体" w:hint="eastAsia"/>
          <w:szCs w:val="21"/>
        </w:rPr>
        <w:t>软件</w:t>
      </w:r>
      <w:r>
        <w:rPr>
          <w:rFonts w:eastAsia="黑体" w:hint="eastAsia"/>
          <w:szCs w:val="21"/>
        </w:rPr>
        <w:t>2-1</w:t>
      </w:r>
      <w:r>
        <w:rPr>
          <w:rFonts w:eastAsia="黑体" w:hint="eastAsia"/>
          <w:szCs w:val="21"/>
        </w:rPr>
        <w:t>层数据流图</w:t>
      </w:r>
    </w:p>
    <w:p w:rsidR="00F935F8" w:rsidRDefault="00FD164F">
      <w:pPr>
        <w:spacing w:line="360" w:lineRule="auto"/>
        <w:ind w:firstLineChars="200" w:firstLine="420"/>
        <w:jc w:val="center"/>
      </w:pPr>
      <w:r>
        <w:object w:dxaOrig="6564" w:dyaOrig="4920">
          <v:shape id="_x0000_i1033" type="#_x0000_t75" style="width:328.2pt;height:246pt" o:ole="">
            <v:imagedata r:id="rId32" o:title=""/>
          </v:shape>
          <o:OLEObject Type="Embed" ProgID="Visio.Drawing.15" ShapeID="_x0000_i1033" DrawAspect="Content" ObjectID="_1716564841" r:id="rId33"/>
        </w:object>
      </w:r>
      <w:r>
        <w:rPr>
          <w:rStyle w:val="af"/>
        </w:rPr>
        <w:commentReference w:id="399"/>
      </w:r>
    </w:p>
    <w:p w:rsidR="00F935F8" w:rsidRDefault="00FD164F">
      <w:pPr>
        <w:spacing w:line="360" w:lineRule="auto"/>
        <w:ind w:firstLineChars="200" w:firstLine="420"/>
        <w:jc w:val="center"/>
        <w:rPr>
          <w:rFonts w:eastAsia="黑体"/>
          <w:szCs w:val="21"/>
        </w:rPr>
      </w:pPr>
      <w:r>
        <w:rPr>
          <w:rFonts w:eastAsia="黑体"/>
          <w:szCs w:val="21"/>
        </w:rPr>
        <w:t>图</w:t>
      </w:r>
      <w:r>
        <w:rPr>
          <w:rFonts w:eastAsia="黑体" w:hint="eastAsia"/>
          <w:szCs w:val="21"/>
        </w:rPr>
        <w:t xml:space="preserve">3-6 </w:t>
      </w:r>
      <w:r>
        <w:rPr>
          <w:rFonts w:eastAsia="黑体" w:hint="eastAsia"/>
          <w:szCs w:val="21"/>
        </w:rPr>
        <w:t>软件</w:t>
      </w:r>
      <w:r>
        <w:rPr>
          <w:rFonts w:eastAsia="黑体" w:hint="eastAsia"/>
          <w:szCs w:val="21"/>
        </w:rPr>
        <w:t>2-2</w:t>
      </w:r>
      <w:r>
        <w:rPr>
          <w:rFonts w:eastAsia="黑体" w:hint="eastAsia"/>
          <w:szCs w:val="21"/>
        </w:rPr>
        <w:t>层数据流图</w:t>
      </w:r>
    </w:p>
    <w:p w:rsidR="00F935F8" w:rsidRDefault="00FD164F">
      <w:pPr>
        <w:pStyle w:val="2"/>
        <w:spacing w:before="156" w:after="156" w:line="240" w:lineRule="auto"/>
      </w:pPr>
      <w:bookmarkStart w:id="400" w:name="_Toc105951562"/>
      <w:r>
        <w:rPr>
          <w:rFonts w:hint="eastAsia"/>
        </w:rPr>
        <w:lastRenderedPageBreak/>
        <w:t>3.3</w:t>
      </w:r>
      <w:bookmarkEnd w:id="393"/>
      <w:r>
        <w:rPr>
          <w:rFonts w:hint="eastAsia"/>
        </w:rPr>
        <w:t>数据字典定义</w:t>
      </w:r>
      <w:bookmarkEnd w:id="400"/>
    </w:p>
    <w:p w:rsidR="00F935F8" w:rsidRDefault="00FD164F">
      <w:pPr>
        <w:pStyle w:val="3"/>
        <w:rPr>
          <w:b/>
          <w:sz w:val="28"/>
          <w:szCs w:val="28"/>
        </w:rPr>
      </w:pPr>
      <w:bookmarkStart w:id="401" w:name="_Toc105951563"/>
      <w:r>
        <w:rPr>
          <w:rFonts w:hint="eastAsia"/>
          <w:b/>
          <w:sz w:val="28"/>
          <w:szCs w:val="28"/>
        </w:rPr>
        <w:t>3</w:t>
      </w:r>
      <w:r>
        <w:rPr>
          <w:b/>
          <w:sz w:val="28"/>
          <w:szCs w:val="28"/>
        </w:rPr>
        <w:t>.3.1</w:t>
      </w:r>
      <w:r>
        <w:rPr>
          <w:rFonts w:hint="eastAsia"/>
          <w:b/>
          <w:sz w:val="28"/>
          <w:szCs w:val="28"/>
        </w:rPr>
        <w:t xml:space="preserve"> </w:t>
      </w:r>
      <w:r>
        <w:rPr>
          <w:rFonts w:hint="eastAsia"/>
          <w:b/>
          <w:sz w:val="28"/>
          <w:szCs w:val="28"/>
        </w:rPr>
        <w:t>数据流、数据项、文件提取</w:t>
      </w:r>
      <w:bookmarkEnd w:id="401"/>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数据字典是描述数据信息定义的集合,也就是对数据流图中包含的所有元素定义的集合。数据字典包含对数据流、数据元素、数据存储、数据处理的描述，数据流、数据项、文件提取结果如下表3-1所示：</w:t>
      </w:r>
    </w:p>
    <w:p w:rsidR="00F935F8" w:rsidRDefault="00FD164F">
      <w:pPr>
        <w:spacing w:line="360" w:lineRule="auto"/>
        <w:ind w:firstLineChars="200" w:firstLine="420"/>
        <w:jc w:val="center"/>
        <w:rPr>
          <w:rFonts w:asciiTheme="minorEastAsia" w:eastAsiaTheme="minorEastAsia" w:hAnsiTheme="minorEastAsia"/>
          <w:sz w:val="24"/>
        </w:rPr>
      </w:pPr>
      <w:r>
        <w:rPr>
          <w:rFonts w:eastAsia="黑体" w:hint="eastAsia"/>
          <w:szCs w:val="21"/>
        </w:rPr>
        <w:t>表</w:t>
      </w:r>
      <w:r>
        <w:rPr>
          <w:rFonts w:eastAsia="黑体" w:hint="eastAsia"/>
          <w:szCs w:val="21"/>
        </w:rPr>
        <w:t xml:space="preserve">3-1 </w:t>
      </w:r>
      <w:r>
        <w:rPr>
          <w:rFonts w:eastAsia="黑体" w:hint="eastAsia"/>
          <w:szCs w:val="21"/>
        </w:rPr>
        <w:t>数据流、数据项、文件提取结果</w:t>
      </w:r>
    </w:p>
    <w:tbl>
      <w:tblPr>
        <w:tblStyle w:val="ab"/>
        <w:tblW w:w="0" w:type="auto"/>
        <w:tblLook w:val="04A0" w:firstRow="1" w:lastRow="0" w:firstColumn="1" w:lastColumn="0" w:noHBand="0" w:noVBand="1"/>
      </w:tblPr>
      <w:tblGrid>
        <w:gridCol w:w="2887"/>
        <w:gridCol w:w="2887"/>
        <w:gridCol w:w="2888"/>
      </w:tblGrid>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数据流</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数据项</w:t>
            </w:r>
          </w:p>
        </w:tc>
        <w:tc>
          <w:tcPr>
            <w:tcW w:w="2888"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文件提取</w:t>
            </w: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验证用户信息</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用户账号</w:t>
            </w:r>
          </w:p>
        </w:tc>
        <w:tc>
          <w:tcPr>
            <w:tcW w:w="2888"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用户信息表</w:t>
            </w: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注册用户信息</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用户密码</w:t>
            </w:r>
          </w:p>
        </w:tc>
        <w:tc>
          <w:tcPr>
            <w:tcW w:w="2888"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电影信息表</w:t>
            </w: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输入用户信息</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用户权限</w:t>
            </w:r>
          </w:p>
        </w:tc>
        <w:tc>
          <w:tcPr>
            <w:tcW w:w="2888"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导演信息表</w:t>
            </w: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引导用户注册</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电影编号</w:t>
            </w:r>
          </w:p>
        </w:tc>
        <w:tc>
          <w:tcPr>
            <w:tcW w:w="2888"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演员信息表</w:t>
            </w: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返回用户登录</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电影名称</w:t>
            </w:r>
          </w:p>
        </w:tc>
        <w:tc>
          <w:tcPr>
            <w:tcW w:w="2888"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网页信息表</w:t>
            </w: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验证身份</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电影上映日期</w:t>
            </w:r>
          </w:p>
        </w:tc>
        <w:tc>
          <w:tcPr>
            <w:tcW w:w="2888" w:type="dxa"/>
          </w:tcPr>
          <w:p w:rsidR="00F935F8" w:rsidRDefault="00F935F8">
            <w:pPr>
              <w:spacing w:line="360" w:lineRule="auto"/>
              <w:rPr>
                <w:rFonts w:asciiTheme="minorEastAsia" w:eastAsiaTheme="minorEastAsia" w:hAnsiTheme="minorEastAsia"/>
                <w:sz w:val="24"/>
              </w:rPr>
            </w:pPr>
          </w:p>
        </w:tc>
      </w:tr>
      <w:tr w:rsidR="00F935F8">
        <w:tc>
          <w:tcPr>
            <w:tcW w:w="2887" w:type="dxa"/>
          </w:tcPr>
          <w:p w:rsidR="00F935F8" w:rsidRDefault="00FD164F">
            <w:pPr>
              <w:spacing w:line="360" w:lineRule="auto"/>
              <w:rPr>
                <w:rFonts w:asciiTheme="minorEastAsia" w:eastAsiaTheme="minorEastAsia" w:hAnsiTheme="minorEastAsia"/>
                <w:sz w:val="24"/>
              </w:rPr>
            </w:pPr>
            <w:proofErr w:type="gramStart"/>
            <w:r>
              <w:rPr>
                <w:rFonts w:asciiTheme="minorEastAsia" w:eastAsiaTheme="minorEastAsia" w:hAnsiTheme="minorEastAsia"/>
                <w:sz w:val="24"/>
              </w:rPr>
              <w:t>爬取需求</w:t>
            </w:r>
            <w:proofErr w:type="gramEnd"/>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导演</w:t>
            </w:r>
          </w:p>
        </w:tc>
        <w:tc>
          <w:tcPr>
            <w:tcW w:w="2888" w:type="dxa"/>
          </w:tcPr>
          <w:p w:rsidR="00F935F8" w:rsidRDefault="00F935F8">
            <w:pPr>
              <w:spacing w:line="360" w:lineRule="auto"/>
              <w:rPr>
                <w:rFonts w:asciiTheme="minorEastAsia" w:eastAsiaTheme="minorEastAsia" w:hAnsiTheme="minorEastAsia"/>
                <w:sz w:val="24"/>
              </w:rPr>
            </w:pP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查询电影数据</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演员</w:t>
            </w:r>
          </w:p>
        </w:tc>
        <w:tc>
          <w:tcPr>
            <w:tcW w:w="2888" w:type="dxa"/>
          </w:tcPr>
          <w:p w:rsidR="00F935F8" w:rsidRDefault="00F935F8">
            <w:pPr>
              <w:spacing w:line="360" w:lineRule="auto"/>
              <w:rPr>
                <w:rFonts w:asciiTheme="minorEastAsia" w:eastAsiaTheme="minorEastAsia" w:hAnsiTheme="minorEastAsia"/>
                <w:sz w:val="24"/>
              </w:rPr>
            </w:pP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获取原始电影信息</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电影票房</w:t>
            </w:r>
          </w:p>
        </w:tc>
        <w:tc>
          <w:tcPr>
            <w:tcW w:w="2888" w:type="dxa"/>
          </w:tcPr>
          <w:p w:rsidR="00F935F8" w:rsidRDefault="00F935F8">
            <w:pPr>
              <w:spacing w:line="360" w:lineRule="auto"/>
              <w:rPr>
                <w:rFonts w:asciiTheme="minorEastAsia" w:eastAsiaTheme="minorEastAsia" w:hAnsiTheme="minorEastAsia"/>
                <w:sz w:val="24"/>
              </w:rPr>
            </w:pP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读出整理</w:t>
            </w:r>
            <w:proofErr w:type="gramStart"/>
            <w:r>
              <w:rPr>
                <w:rFonts w:asciiTheme="minorEastAsia" w:eastAsiaTheme="minorEastAsia" w:hAnsiTheme="minorEastAsia"/>
                <w:sz w:val="24"/>
              </w:rPr>
              <w:t>后电影</w:t>
            </w:r>
            <w:proofErr w:type="gramEnd"/>
            <w:r>
              <w:rPr>
                <w:rFonts w:asciiTheme="minorEastAsia" w:eastAsiaTheme="minorEastAsia" w:hAnsiTheme="minorEastAsia"/>
                <w:sz w:val="24"/>
              </w:rPr>
              <w:t>信息</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电影简介</w:t>
            </w:r>
          </w:p>
        </w:tc>
        <w:tc>
          <w:tcPr>
            <w:tcW w:w="2888" w:type="dxa"/>
          </w:tcPr>
          <w:p w:rsidR="00F935F8" w:rsidRDefault="00F935F8">
            <w:pPr>
              <w:spacing w:line="360" w:lineRule="auto"/>
              <w:rPr>
                <w:rFonts w:asciiTheme="minorEastAsia" w:eastAsiaTheme="minorEastAsia" w:hAnsiTheme="minorEastAsia"/>
                <w:sz w:val="24"/>
              </w:rPr>
            </w:pP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读入整理</w:t>
            </w:r>
            <w:proofErr w:type="gramStart"/>
            <w:r>
              <w:rPr>
                <w:rFonts w:asciiTheme="minorEastAsia" w:eastAsiaTheme="minorEastAsia" w:hAnsiTheme="minorEastAsia"/>
                <w:sz w:val="24"/>
              </w:rPr>
              <w:t>后电影</w:t>
            </w:r>
            <w:proofErr w:type="gramEnd"/>
            <w:r>
              <w:rPr>
                <w:rFonts w:asciiTheme="minorEastAsia" w:eastAsiaTheme="minorEastAsia" w:hAnsiTheme="minorEastAsia"/>
                <w:sz w:val="24"/>
              </w:rPr>
              <w:t>信息</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观众评价</w:t>
            </w:r>
          </w:p>
        </w:tc>
        <w:tc>
          <w:tcPr>
            <w:tcW w:w="2888" w:type="dxa"/>
          </w:tcPr>
          <w:p w:rsidR="00F935F8" w:rsidRDefault="00F935F8">
            <w:pPr>
              <w:spacing w:line="360" w:lineRule="auto"/>
              <w:rPr>
                <w:rFonts w:asciiTheme="minorEastAsia" w:eastAsiaTheme="minorEastAsia" w:hAnsiTheme="minorEastAsia"/>
                <w:sz w:val="24"/>
              </w:rPr>
            </w:pP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分析结果</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电影上映方式</w:t>
            </w:r>
          </w:p>
        </w:tc>
        <w:tc>
          <w:tcPr>
            <w:tcW w:w="2888" w:type="dxa"/>
          </w:tcPr>
          <w:p w:rsidR="00F935F8" w:rsidRDefault="00F935F8">
            <w:pPr>
              <w:spacing w:line="360" w:lineRule="auto"/>
              <w:rPr>
                <w:rFonts w:asciiTheme="minorEastAsia" w:eastAsiaTheme="minorEastAsia" w:hAnsiTheme="minorEastAsia"/>
                <w:sz w:val="24"/>
              </w:rPr>
            </w:pP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展示可视化信息</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电影题材</w:t>
            </w:r>
          </w:p>
        </w:tc>
        <w:tc>
          <w:tcPr>
            <w:tcW w:w="2888" w:type="dxa"/>
          </w:tcPr>
          <w:p w:rsidR="00F935F8" w:rsidRDefault="00F935F8">
            <w:pPr>
              <w:spacing w:line="360" w:lineRule="auto"/>
              <w:rPr>
                <w:rFonts w:asciiTheme="minorEastAsia" w:eastAsiaTheme="minorEastAsia" w:hAnsiTheme="minorEastAsia"/>
                <w:sz w:val="24"/>
              </w:rPr>
            </w:pP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用户名、密码</w:t>
            </w:r>
          </w:p>
        </w:tc>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电影放映方式</w:t>
            </w:r>
          </w:p>
        </w:tc>
        <w:tc>
          <w:tcPr>
            <w:tcW w:w="2888" w:type="dxa"/>
          </w:tcPr>
          <w:p w:rsidR="00F935F8" w:rsidRDefault="00F935F8">
            <w:pPr>
              <w:spacing w:line="360" w:lineRule="auto"/>
              <w:rPr>
                <w:rFonts w:asciiTheme="minorEastAsia" w:eastAsiaTheme="minorEastAsia" w:hAnsiTheme="minorEastAsia"/>
                <w:sz w:val="24"/>
              </w:rPr>
            </w:pPr>
          </w:p>
        </w:tc>
      </w:tr>
      <w:tr w:rsidR="00F935F8">
        <w:tc>
          <w:tcPr>
            <w:tcW w:w="2887" w:type="dxa"/>
          </w:tcPr>
          <w:p w:rsidR="00F935F8" w:rsidRDefault="00FD164F">
            <w:pPr>
              <w:spacing w:line="360" w:lineRule="auto"/>
              <w:rPr>
                <w:rFonts w:asciiTheme="minorEastAsia" w:eastAsiaTheme="minorEastAsia" w:hAnsiTheme="minorEastAsia"/>
                <w:sz w:val="24"/>
              </w:rPr>
            </w:pPr>
            <w:r>
              <w:rPr>
                <w:rFonts w:asciiTheme="minorEastAsia" w:eastAsiaTheme="minorEastAsia" w:hAnsiTheme="minorEastAsia"/>
                <w:sz w:val="24"/>
              </w:rPr>
              <w:t>用户反馈</w:t>
            </w:r>
          </w:p>
        </w:tc>
        <w:tc>
          <w:tcPr>
            <w:tcW w:w="2887" w:type="dxa"/>
          </w:tcPr>
          <w:p w:rsidR="00F935F8" w:rsidRDefault="00F935F8">
            <w:pPr>
              <w:spacing w:line="360" w:lineRule="auto"/>
              <w:rPr>
                <w:rFonts w:asciiTheme="minorEastAsia" w:eastAsiaTheme="minorEastAsia" w:hAnsiTheme="minorEastAsia"/>
                <w:sz w:val="24"/>
              </w:rPr>
            </w:pPr>
          </w:p>
        </w:tc>
        <w:tc>
          <w:tcPr>
            <w:tcW w:w="2888" w:type="dxa"/>
          </w:tcPr>
          <w:p w:rsidR="00F935F8" w:rsidRDefault="00F935F8">
            <w:pPr>
              <w:spacing w:line="360" w:lineRule="auto"/>
              <w:rPr>
                <w:rFonts w:asciiTheme="minorEastAsia" w:eastAsiaTheme="minorEastAsia" w:hAnsiTheme="minorEastAsia"/>
                <w:sz w:val="24"/>
              </w:rPr>
            </w:pPr>
          </w:p>
        </w:tc>
      </w:tr>
    </w:tbl>
    <w:p w:rsidR="00F935F8" w:rsidRDefault="00FD164F">
      <w:pPr>
        <w:pStyle w:val="3"/>
        <w:rPr>
          <w:b/>
          <w:sz w:val="28"/>
          <w:szCs w:val="28"/>
        </w:rPr>
      </w:pPr>
      <w:bookmarkStart w:id="402" w:name="_Toc105951564"/>
      <w:r>
        <w:rPr>
          <w:rFonts w:hint="eastAsia"/>
          <w:b/>
          <w:sz w:val="28"/>
          <w:szCs w:val="28"/>
        </w:rPr>
        <w:t>3</w:t>
      </w:r>
      <w:r>
        <w:rPr>
          <w:b/>
          <w:sz w:val="28"/>
          <w:szCs w:val="28"/>
        </w:rPr>
        <w:t xml:space="preserve">.3.2 </w:t>
      </w:r>
      <w:r>
        <w:rPr>
          <w:rFonts w:hint="eastAsia"/>
          <w:b/>
          <w:sz w:val="28"/>
          <w:szCs w:val="28"/>
        </w:rPr>
        <w:t>数据字典定义</w:t>
      </w:r>
      <w:bookmarkEnd w:id="402"/>
    </w:p>
    <w:p w:rsidR="00F935F8" w:rsidRPr="00F935F8" w:rsidRDefault="00FD164F">
      <w:pPr>
        <w:spacing w:line="360" w:lineRule="auto"/>
        <w:ind w:left="854"/>
        <w:rPr>
          <w:rFonts w:asciiTheme="minorEastAsia" w:eastAsiaTheme="minorEastAsia" w:hAnsiTheme="minorEastAsia"/>
          <w:b/>
          <w:sz w:val="24"/>
          <w:rPrChange w:id="403" w:author="周万怀" w:date="2022-04-24T08:46:00Z">
            <w:rPr/>
          </w:rPrChange>
        </w:rPr>
        <w:pPrChange w:id="404" w:author="周万怀" w:date="2022-04-24T08:46:00Z">
          <w:pPr>
            <w:pStyle w:val="af0"/>
            <w:spacing w:line="360" w:lineRule="auto"/>
            <w:ind w:left="854" w:firstLineChars="0" w:firstLine="0"/>
          </w:pPr>
        </w:pPrChange>
      </w:pPr>
      <w:r>
        <w:rPr>
          <w:rFonts w:asciiTheme="minorEastAsia" w:eastAsiaTheme="minorEastAsia" w:hAnsiTheme="minorEastAsia" w:hint="eastAsia"/>
          <w:b/>
          <w:sz w:val="24"/>
          <w:rPrChange w:id="405" w:author="周万怀" w:date="2022-04-24T08:46:00Z">
            <w:rPr>
              <w:rFonts w:hint="eastAsia"/>
            </w:rPr>
          </w:rPrChange>
        </w:rPr>
        <w:t>（</w:t>
      </w:r>
      <w:r>
        <w:rPr>
          <w:rFonts w:asciiTheme="minorEastAsia" w:eastAsiaTheme="minorEastAsia" w:hAnsiTheme="minorEastAsia"/>
          <w:b/>
          <w:sz w:val="24"/>
          <w:rPrChange w:id="406" w:author="周万怀" w:date="2022-04-24T08:46:00Z">
            <w:rPr/>
          </w:rPrChange>
        </w:rPr>
        <w:t>1</w:t>
      </w:r>
      <w:r>
        <w:rPr>
          <w:rFonts w:asciiTheme="minorEastAsia" w:eastAsiaTheme="minorEastAsia" w:hAnsiTheme="minorEastAsia" w:hint="eastAsia"/>
          <w:b/>
          <w:sz w:val="24"/>
          <w:rPrChange w:id="407" w:author="周万怀" w:date="2022-04-24T08:46:00Z">
            <w:rPr>
              <w:rFonts w:hint="eastAsia"/>
            </w:rPr>
          </w:rPrChange>
        </w:rPr>
        <w:t>）数据流条目</w:t>
      </w:r>
      <w:ins w:id="408" w:author="周万怀" w:date="2022-04-24T08:46:00Z">
        <w:r>
          <w:rPr>
            <w:rFonts w:asciiTheme="minorEastAsia" w:eastAsiaTheme="minorEastAsia" w:hAnsiTheme="minorEastAsia" w:hint="eastAsia"/>
            <w:b/>
            <w:sz w:val="24"/>
          </w:rPr>
          <w:t>定义</w:t>
        </w:r>
      </w:ins>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w:lastRenderedPageBreak/>
        <mc:AlternateContent>
          <mc:Choice Requires="wps">
            <w:drawing>
              <wp:inline distT="0" distB="0" distL="0" distR="0">
                <wp:extent cx="4826000" cy="1779270"/>
                <wp:effectExtent l="0" t="0" r="12700" b="11430"/>
                <wp:docPr id="4" name="文本框 4"/>
                <wp:cNvGraphicFramePr/>
                <a:graphic xmlns:a="http://schemas.openxmlformats.org/drawingml/2006/main">
                  <a:graphicData uri="http://schemas.microsoft.com/office/word/2010/wordprocessingShape">
                    <wps:wsp>
                      <wps:cNvSpPr txBox="1"/>
                      <wps:spPr>
                        <a:xfrm>
                          <a:off x="0" y="0"/>
                          <a:ext cx="4826000" cy="177956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验证用户信息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描述：用户登录信息的输入</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验证用户信息</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r>
                              <w:rPr>
                                <w:rFonts w:asciiTheme="minorEastAsia" w:eastAsiaTheme="minorEastAsia" w:hAnsiTheme="minorEastAsia" w:hint="eastAsia"/>
                                <w:bCs/>
                                <w:sz w:val="24"/>
                              </w:rPr>
                              <w:t>+用户权限</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数据流去向：用户登录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type id="_x0000_t202" coordsize="21600,21600" o:spt="202" path="m,l,21600r21600,l21600,xe">
                <v:stroke joinstyle="miter"/>
                <v:path gradientshapeok="t" o:connecttype="rect"/>
              </v:shapetype>
              <v:shape id="文本框 4" o:spid="_x0000_s1026" type="#_x0000_t202" style="width:380pt;height:14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验证用户信息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描述：用户登录信息的输入</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验证用户信息</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r>
                        <w:rPr>
                          <w:rFonts w:asciiTheme="minorEastAsia" w:eastAsiaTheme="minorEastAsia" w:hAnsiTheme="minorEastAsia" w:hint="eastAsia"/>
                          <w:bCs/>
                          <w:sz w:val="24"/>
                        </w:rPr>
                        <w:t>+用户权限</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数据流去向：用户登录</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786255"/>
                <wp:effectExtent l="0" t="0" r="12700" b="23495"/>
                <wp:docPr id="11" name="文本框 11"/>
                <wp:cNvGraphicFramePr/>
                <a:graphic xmlns:a="http://schemas.openxmlformats.org/drawingml/2006/main">
                  <a:graphicData uri="http://schemas.microsoft.com/office/word/2010/wordprocessingShape">
                    <wps:wsp>
                      <wps:cNvSpPr txBox="1"/>
                      <wps:spPr>
                        <a:xfrm>
                          <a:off x="0" y="0"/>
                          <a:ext cx="4826000" cy="1786597"/>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注册用户信息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描述：用户注册信息的输入</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注册用户信息</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r>
                              <w:rPr>
                                <w:rFonts w:asciiTheme="minorEastAsia" w:eastAsiaTheme="minorEastAsia" w:hAnsiTheme="minorEastAsia" w:hint="eastAsia"/>
                                <w:bCs/>
                                <w:sz w:val="24"/>
                              </w:rPr>
                              <w:t>+联系方式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r>
                              <w:rPr>
                                <w:rFonts w:asciiTheme="minorEastAsia" w:eastAsiaTheme="minorEastAsia" w:hAnsiTheme="minorEastAsia" w:hint="eastAsia"/>
                                <w:bCs/>
                                <w:sz w:val="24"/>
                              </w:rPr>
                              <w:t>数据流去向：注册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11" o:spid="_x0000_s1027" type="#_x0000_t202" style="width:380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注册用户信息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描述：用户注册信息的输入</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注册用户信息</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r>
                        <w:rPr>
                          <w:rFonts w:asciiTheme="minorEastAsia" w:eastAsiaTheme="minorEastAsia" w:hAnsiTheme="minorEastAsia" w:hint="eastAsia"/>
                          <w:bCs/>
                          <w:sz w:val="24"/>
                        </w:rPr>
                        <w:t>+联系方式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r>
                        <w:rPr>
                          <w:rFonts w:asciiTheme="minorEastAsia" w:eastAsiaTheme="minorEastAsia" w:hAnsiTheme="minorEastAsia" w:hint="eastAsia"/>
                          <w:bCs/>
                          <w:sz w:val="24"/>
                        </w:rPr>
                        <w:t>数据流去向：注册</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07210"/>
                <wp:effectExtent l="0" t="0" r="12700" b="21590"/>
                <wp:docPr id="14" name="文本框 14"/>
                <wp:cNvGraphicFramePr/>
                <a:graphic xmlns:a="http://schemas.openxmlformats.org/drawingml/2006/main">
                  <a:graphicData uri="http://schemas.microsoft.com/office/word/2010/wordprocessingShape">
                    <wps:wsp>
                      <wps:cNvSpPr txBox="1"/>
                      <wps:spPr>
                        <a:xfrm>
                          <a:off x="0" y="0"/>
                          <a:ext cx="4826000" cy="1807698"/>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引导用户注册</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描述：未注册用户的注册路径</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引导用户注册</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r>
                              <w:rPr>
                                <w:rFonts w:asciiTheme="minorEastAsia" w:eastAsiaTheme="minorEastAsia" w:hAnsiTheme="minorEastAsia" w:hint="eastAsia"/>
                                <w:bCs/>
                                <w:sz w:val="24"/>
                              </w:rPr>
                              <w:t>+联系方式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数据流来源：用户登录</w:t>
                            </w:r>
                          </w:p>
                          <w:p w:rsidR="001733B6" w:rsidRDefault="001733B6">
                            <w:r>
                              <w:rPr>
                                <w:rFonts w:asciiTheme="minorEastAsia" w:eastAsiaTheme="minorEastAsia" w:hAnsiTheme="minorEastAsia" w:hint="eastAsia"/>
                                <w:bCs/>
                                <w:sz w:val="24"/>
                              </w:rPr>
                              <w:t>数据流去向：</w:t>
                            </w:r>
                            <w:r>
                              <w:rPr>
                                <w:rFonts w:asciiTheme="minorEastAsia" w:eastAsiaTheme="minorEastAsia" w:hAnsiTheme="minorEastAsia"/>
                                <w:bCs/>
                                <w:sz w:val="24"/>
                              </w:rPr>
                              <w:t>注册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14" o:spid="_x0000_s1028" type="#_x0000_t202" style="width:380pt;height:14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引导用户注册</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描述：未注册用户的注册路径</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引导用户注册</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r>
                        <w:rPr>
                          <w:rFonts w:asciiTheme="minorEastAsia" w:eastAsiaTheme="minorEastAsia" w:hAnsiTheme="minorEastAsia" w:hint="eastAsia"/>
                          <w:bCs/>
                          <w:sz w:val="24"/>
                        </w:rPr>
                        <w:t>+联系方式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数据流来源：用户登录</w:t>
                      </w:r>
                    </w:p>
                    <w:p w:rsidR="001733B6" w:rsidRDefault="001733B6">
                      <w:r>
                        <w:rPr>
                          <w:rFonts w:asciiTheme="minorEastAsia" w:eastAsiaTheme="minorEastAsia" w:hAnsiTheme="minorEastAsia" w:hint="eastAsia"/>
                          <w:bCs/>
                          <w:sz w:val="24"/>
                        </w:rPr>
                        <w:t>数据流去向：</w:t>
                      </w:r>
                      <w:r>
                        <w:rPr>
                          <w:rFonts w:asciiTheme="minorEastAsia" w:eastAsiaTheme="minorEastAsia" w:hAnsiTheme="minorEastAsia"/>
                          <w:bCs/>
                          <w:sz w:val="24"/>
                        </w:rPr>
                        <w:t>注册</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49755"/>
                <wp:effectExtent l="0" t="0" r="12700" b="17145"/>
                <wp:docPr id="12" name="文本框 12"/>
                <wp:cNvGraphicFramePr/>
                <a:graphic xmlns:a="http://schemas.openxmlformats.org/drawingml/2006/main">
                  <a:graphicData uri="http://schemas.microsoft.com/office/word/2010/wordprocessingShape">
                    <wps:wsp>
                      <wps:cNvSpPr txBox="1"/>
                      <wps:spPr>
                        <a:xfrm>
                          <a:off x="0" y="0"/>
                          <a:ext cx="4826000" cy="1849901"/>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输入</w:t>
                            </w:r>
                            <w:r>
                              <w:rPr>
                                <w:rFonts w:asciiTheme="minorEastAsia" w:eastAsiaTheme="minorEastAsia" w:hAnsiTheme="minorEastAsia"/>
                                <w:sz w:val="24"/>
                              </w:rPr>
                              <w:t>用户信息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描述：用户注册信息的录入</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输入</w:t>
                            </w:r>
                            <w:r>
                              <w:rPr>
                                <w:rFonts w:asciiTheme="minorEastAsia" w:eastAsiaTheme="minorEastAsia" w:hAnsiTheme="minorEastAsia"/>
                                <w:sz w:val="24"/>
                              </w:rPr>
                              <w:t>用户信息</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数据流来源：注册</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数据流去向：用户信息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12" o:spid="_x0000_s1029" type="#_x0000_t202" style="width:380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输入</w:t>
                      </w:r>
                      <w:r>
                        <w:rPr>
                          <w:rFonts w:asciiTheme="minorEastAsia" w:eastAsiaTheme="minorEastAsia" w:hAnsiTheme="minorEastAsia"/>
                          <w:sz w:val="24"/>
                        </w:rPr>
                        <w:t>用户信息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描述：用户注册信息的录入</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输入</w:t>
                      </w:r>
                      <w:r>
                        <w:rPr>
                          <w:rFonts w:asciiTheme="minorEastAsia" w:eastAsiaTheme="minorEastAsia" w:hAnsiTheme="minorEastAsia"/>
                          <w:sz w:val="24"/>
                        </w:rPr>
                        <w:t>用户信息</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数据流来源：注册</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数据流去向：用户信息</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w:lastRenderedPageBreak/>
        <mc:AlternateContent>
          <mc:Choice Requires="wps">
            <w:drawing>
              <wp:inline distT="0" distB="0" distL="0" distR="0">
                <wp:extent cx="4826000" cy="1793240"/>
                <wp:effectExtent l="0" t="0" r="12700" b="16510"/>
                <wp:docPr id="15" name="文本框 15"/>
                <wp:cNvGraphicFramePr/>
                <a:graphic xmlns:a="http://schemas.openxmlformats.org/drawingml/2006/main">
                  <a:graphicData uri="http://schemas.microsoft.com/office/word/2010/wordprocessingShape">
                    <wps:wsp>
                      <wps:cNvSpPr txBox="1"/>
                      <wps:spPr>
                        <a:xfrm>
                          <a:off x="0" y="0"/>
                          <a:ext cx="4826000" cy="1793631"/>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返回用户登录</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描述：注册页面跳转登录</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返回用户登录</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数据流来源：注册</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数据流去向：用户登录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15" o:spid="_x0000_s1030" type="#_x0000_t202" style="width:380pt;height:14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返回用户登录</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描述：注册页面跳转登录</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返回用户登录</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数据流来源：注册</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数据流去向：用户登录</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21180"/>
                <wp:effectExtent l="0" t="0" r="12700" b="26670"/>
                <wp:docPr id="16" name="文本框 16"/>
                <wp:cNvGraphicFramePr/>
                <a:graphic xmlns:a="http://schemas.openxmlformats.org/drawingml/2006/main">
                  <a:graphicData uri="http://schemas.microsoft.com/office/word/2010/wordprocessingShape">
                    <wps:wsp>
                      <wps:cNvSpPr txBox="1"/>
                      <wps:spPr>
                        <a:xfrm>
                          <a:off x="0" y="0"/>
                          <a:ext cx="4826000" cy="1821766"/>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用户反馈</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描述：用户对所获取信息的描述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用户反馈</w:t>
                            </w:r>
                            <w:r>
                              <w:rPr>
                                <w:rFonts w:asciiTheme="minorEastAsia" w:eastAsiaTheme="minorEastAsia" w:hAnsiTheme="minorEastAsia" w:hint="eastAsia"/>
                                <w:sz w:val="24"/>
                              </w:rPr>
                              <w:t>=</w:t>
                            </w:r>
                            <w:r>
                              <w:rPr>
                                <w:rFonts w:asciiTheme="minorEastAsia" w:eastAsiaTheme="minorEastAsia" w:hAnsiTheme="minorEastAsia" w:hint="eastAsia"/>
                                <w:bCs/>
                                <w:sz w:val="24"/>
                              </w:rPr>
                              <w:t>用户名+用户建议</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数据流去向：数据可视化</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16" o:spid="_x0000_s1031" type="#_x0000_t202" style="width:380pt;height:1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用户反馈</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描述：用户对所获取信息的描述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用户反馈</w:t>
                      </w:r>
                      <w:r>
                        <w:rPr>
                          <w:rFonts w:asciiTheme="minorEastAsia" w:eastAsiaTheme="minorEastAsia" w:hAnsiTheme="minorEastAsia" w:hint="eastAsia"/>
                          <w:sz w:val="24"/>
                        </w:rPr>
                        <w:t>=</w:t>
                      </w:r>
                      <w:r>
                        <w:rPr>
                          <w:rFonts w:asciiTheme="minorEastAsia" w:eastAsiaTheme="minorEastAsia" w:hAnsiTheme="minorEastAsia" w:hint="eastAsia"/>
                          <w:bCs/>
                          <w:sz w:val="24"/>
                        </w:rPr>
                        <w:t>用户名+用户建议</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数据流去向：数据可视化</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70710"/>
                <wp:effectExtent l="0" t="0" r="12700" b="15240"/>
                <wp:docPr id="17" name="文本框 17"/>
                <wp:cNvGraphicFramePr/>
                <a:graphic xmlns:a="http://schemas.openxmlformats.org/drawingml/2006/main">
                  <a:graphicData uri="http://schemas.microsoft.com/office/word/2010/wordprocessingShape">
                    <wps:wsp>
                      <wps:cNvSpPr txBox="1"/>
                      <wps:spPr>
                        <a:xfrm>
                          <a:off x="0" y="0"/>
                          <a:ext cx="4826000" cy="1871003"/>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验证身份</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描述：对用户登录信息合法性的校验</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验证身份</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r>
                              <w:rPr>
                                <w:rFonts w:asciiTheme="minorEastAsia" w:eastAsiaTheme="minorEastAsia" w:hAnsiTheme="minorEastAsia" w:hint="eastAsia"/>
                                <w:bCs/>
                                <w:sz w:val="24"/>
                              </w:rPr>
                              <w:t>+用户权限</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数据流来源：用户信息</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w:t>
                            </w:r>
                            <w:r>
                              <w:rPr>
                                <w:rFonts w:asciiTheme="minorEastAsia" w:eastAsiaTheme="minorEastAsia" w:hAnsiTheme="minorEastAsia"/>
                                <w:bCs/>
                                <w:sz w:val="24"/>
                              </w:rPr>
                              <w:t>登录</w:t>
                            </w:r>
                            <w:r>
                              <w:rPr>
                                <w:rFonts w:asciiTheme="minorEastAsia" w:eastAsiaTheme="minorEastAsia" w:hAnsiTheme="minorEastAsia" w:hint="eastAsia"/>
                                <w:bCs/>
                                <w:sz w:val="24"/>
                              </w:rPr>
                              <w:t>、找回密码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17" o:spid="_x0000_s1032" type="#_x0000_t202" style="width:380pt;height:14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验证身份</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描述：对用户登录信息合法性的校验</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验证身份</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r>
                        <w:rPr>
                          <w:rFonts w:asciiTheme="minorEastAsia" w:eastAsiaTheme="minorEastAsia" w:hAnsiTheme="minorEastAsia" w:hint="eastAsia"/>
                          <w:bCs/>
                          <w:sz w:val="24"/>
                        </w:rPr>
                        <w:t>+用户权限</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数据流来源：用户信息</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w:t>
                      </w:r>
                      <w:r>
                        <w:rPr>
                          <w:rFonts w:asciiTheme="minorEastAsia" w:eastAsiaTheme="minorEastAsia" w:hAnsiTheme="minorEastAsia"/>
                          <w:bCs/>
                          <w:sz w:val="24"/>
                        </w:rPr>
                        <w:t>登录</w:t>
                      </w:r>
                      <w:r>
                        <w:rPr>
                          <w:rFonts w:asciiTheme="minorEastAsia" w:eastAsiaTheme="minorEastAsia" w:hAnsiTheme="minorEastAsia" w:hint="eastAsia"/>
                          <w:bCs/>
                          <w:sz w:val="24"/>
                        </w:rPr>
                        <w:t>、找回密码</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63725"/>
                <wp:effectExtent l="0" t="0" r="12700" b="22225"/>
                <wp:docPr id="18" name="文本框 18"/>
                <wp:cNvGraphicFramePr/>
                <a:graphic xmlns:a="http://schemas.openxmlformats.org/drawingml/2006/main">
                  <a:graphicData uri="http://schemas.microsoft.com/office/word/2010/wordprocessingShape">
                    <wps:wsp>
                      <wps:cNvSpPr txBox="1"/>
                      <wps:spPr>
                        <a:xfrm>
                          <a:off x="0" y="0"/>
                          <a:ext cx="4826000" cy="1863969"/>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用户名、密码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描述：每位用户的账号信息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用户名、密码</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数据流来源：用户登录</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数据流去向：注销、找回密码、用户信息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18" o:spid="_x0000_s1033" type="#_x0000_t202" style="width:380pt;height:1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用户名、密码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描述：每位用户的账号信息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用户名、密码</w:t>
                      </w:r>
                      <w:r>
                        <w:rPr>
                          <w:rFonts w:asciiTheme="minorEastAsia" w:eastAsiaTheme="minorEastAsia" w:hAnsiTheme="minorEastAsia" w:hint="eastAsia"/>
                          <w:sz w:val="24"/>
                        </w:rPr>
                        <w:t>=</w:t>
                      </w:r>
                      <w:r>
                        <w:rPr>
                          <w:rFonts w:asciiTheme="minorEastAsia" w:eastAsiaTheme="minorEastAsia" w:hAnsiTheme="minorEastAsia" w:hint="eastAsia"/>
                          <w:bCs/>
                          <w:sz w:val="24"/>
                        </w:rPr>
                        <w:t>用户名+</w:t>
                      </w:r>
                      <w:r>
                        <w:rPr>
                          <w:rFonts w:asciiTheme="minorEastAsia" w:eastAsiaTheme="minorEastAsia" w:hAnsiTheme="minorEastAsia"/>
                          <w:bCs/>
                          <w:sz w:val="24"/>
                        </w:rPr>
                        <w:t>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数据流来源：用户登录</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数据流去向：注销、找回密码、用户信息</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w:lastRenderedPageBreak/>
        <mc:AlternateContent>
          <mc:Choice Requires="wps">
            <w:drawing>
              <wp:inline distT="0" distB="0" distL="0" distR="0">
                <wp:extent cx="4826000" cy="2094230"/>
                <wp:effectExtent l="0" t="0" r="12700" b="20320"/>
                <wp:docPr id="19" name="文本框 19"/>
                <wp:cNvGraphicFramePr/>
                <a:graphic xmlns:a="http://schemas.openxmlformats.org/drawingml/2006/main">
                  <a:graphicData uri="http://schemas.microsoft.com/office/word/2010/wordprocessingShape">
                    <wps:wsp>
                      <wps:cNvSpPr txBox="1"/>
                      <wps:spPr>
                        <a:xfrm>
                          <a:off x="0" y="0"/>
                          <a:ext cx="4826000" cy="2094271"/>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获取原始电影信息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描述：网页信息的提取</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获取原始电影信息</w:t>
                            </w:r>
                            <w:r>
                              <w:rPr>
                                <w:rFonts w:asciiTheme="minorEastAsia" w:eastAsiaTheme="minorEastAsia" w:hAnsiTheme="minorEastAsia" w:hint="eastAsia"/>
                                <w:sz w:val="24"/>
                              </w:rPr>
                              <w:t>=</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w:t>
                            </w:r>
                            <w:r>
                              <w:rPr>
                                <w:rFonts w:asciiTheme="minorEastAsia" w:eastAsiaTheme="minorEastAsia" w:hAnsiTheme="minorEastAsia" w:hint="eastAsia"/>
                                <w:sz w:val="24"/>
                              </w:rPr>
                              <w:t>+影评+上映时间+放映方式+国家</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数据流来源：网页信息</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数据流去向：电影信息爬取</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19" o:spid="_x0000_s1034" type="#_x0000_t202" style="width:380pt;height:16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sz w:val="24"/>
                        </w:rPr>
                        <w:t>获取原始电影信息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描述：网页信息的提取</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sz w:val="24"/>
                        </w:rPr>
                        <w:t>获取原始电影信息</w:t>
                      </w:r>
                      <w:r>
                        <w:rPr>
                          <w:rFonts w:asciiTheme="minorEastAsia" w:eastAsiaTheme="minorEastAsia" w:hAnsiTheme="minorEastAsia" w:hint="eastAsia"/>
                          <w:sz w:val="24"/>
                        </w:rPr>
                        <w:t>=</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w:t>
                      </w:r>
                      <w:r>
                        <w:rPr>
                          <w:rFonts w:asciiTheme="minorEastAsia" w:eastAsiaTheme="minorEastAsia" w:hAnsiTheme="minorEastAsia" w:hint="eastAsia"/>
                          <w:sz w:val="24"/>
                        </w:rPr>
                        <w:t>+影评+上映时间+放映方式+国家</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数据流来源：网页信息</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数据流去向：电影信息爬取</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2204720"/>
                <wp:effectExtent l="0" t="0" r="12700" b="24130"/>
                <wp:docPr id="20" name="文本框 20"/>
                <wp:cNvGraphicFramePr/>
                <a:graphic xmlns:a="http://schemas.openxmlformats.org/drawingml/2006/main">
                  <a:graphicData uri="http://schemas.microsoft.com/office/word/2010/wordprocessingShape">
                    <wps:wsp>
                      <wps:cNvSpPr txBox="1"/>
                      <wps:spPr>
                        <a:xfrm>
                          <a:off x="0" y="0"/>
                          <a:ext cx="4826000" cy="22048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名称：读入</w:t>
                            </w:r>
                            <w:r>
                              <w:rPr>
                                <w:rFonts w:asciiTheme="minorEastAsia" w:eastAsiaTheme="minorEastAsia" w:hAnsiTheme="minorEastAsia" w:hint="eastAsia"/>
                                <w:sz w:val="24"/>
                              </w:rPr>
                              <w:t>整理</w:t>
                            </w:r>
                            <w:proofErr w:type="gramStart"/>
                            <w:r>
                              <w:rPr>
                                <w:rFonts w:asciiTheme="minorEastAsia" w:eastAsiaTheme="minorEastAsia" w:hAnsiTheme="minorEastAsia" w:hint="eastAsia"/>
                                <w:sz w:val="24"/>
                              </w:rPr>
                              <w:t>后</w:t>
                            </w:r>
                            <w:r>
                              <w:rPr>
                                <w:rFonts w:asciiTheme="minorEastAsia" w:eastAsiaTheme="minorEastAsia" w:hAnsiTheme="minorEastAsia"/>
                                <w:sz w:val="24"/>
                              </w:rPr>
                              <w:t>电影</w:t>
                            </w:r>
                            <w:proofErr w:type="gramEnd"/>
                            <w:r>
                              <w:rPr>
                                <w:rFonts w:asciiTheme="minorEastAsia" w:eastAsiaTheme="minorEastAsia" w:hAnsiTheme="minorEastAsia"/>
                                <w:sz w:val="24"/>
                              </w:rPr>
                              <w:t>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描述：读入整理后</w:t>
                            </w:r>
                            <w:proofErr w:type="gramStart"/>
                            <w:r>
                              <w:rPr>
                                <w:rFonts w:asciiTheme="minorEastAsia" w:eastAsiaTheme="minorEastAsia" w:hAnsiTheme="minorEastAsia" w:hint="eastAsia"/>
                                <w:bCs/>
                                <w:sz w:val="24"/>
                              </w:rPr>
                              <w:t>得电影</w:t>
                            </w:r>
                            <w:proofErr w:type="gramEnd"/>
                            <w:r>
                              <w:rPr>
                                <w:rFonts w:asciiTheme="minorEastAsia" w:eastAsiaTheme="minorEastAsia" w:hAnsiTheme="minorEastAsia" w:hint="eastAsia"/>
                                <w:bCs/>
                                <w:sz w:val="24"/>
                              </w:rPr>
                              <w:t>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整理</w:t>
                            </w:r>
                            <w:r>
                              <w:rPr>
                                <w:rFonts w:asciiTheme="minorEastAsia" w:eastAsiaTheme="minorEastAsia" w:hAnsiTheme="minorEastAsia"/>
                                <w:sz w:val="24"/>
                              </w:rPr>
                              <w:t>电影信息</w:t>
                            </w:r>
                            <w:r>
                              <w:rPr>
                                <w:rFonts w:asciiTheme="minorEastAsia" w:eastAsiaTheme="minorEastAsia" w:hAnsiTheme="minorEastAsia" w:hint="eastAsia"/>
                                <w:sz w:val="24"/>
                              </w:rPr>
                              <w:t>=</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w:t>
                            </w:r>
                            <w:r>
                              <w:rPr>
                                <w:rFonts w:asciiTheme="minorEastAsia" w:eastAsiaTheme="minorEastAsia" w:hAnsiTheme="minorEastAsia" w:hint="eastAsia"/>
                                <w:sz w:val="24"/>
                              </w:rPr>
                              <w:t>+影评+上映时间+放映方式+国家</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数据流来源：电影信息爬取</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0" o:spid="_x0000_s1035" type="#_x0000_t202" style="width:380pt;height:17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名称：读入</w:t>
                      </w:r>
                      <w:r>
                        <w:rPr>
                          <w:rFonts w:asciiTheme="minorEastAsia" w:eastAsiaTheme="minorEastAsia" w:hAnsiTheme="minorEastAsia" w:hint="eastAsia"/>
                          <w:sz w:val="24"/>
                        </w:rPr>
                        <w:t>整理</w:t>
                      </w:r>
                      <w:proofErr w:type="gramStart"/>
                      <w:r>
                        <w:rPr>
                          <w:rFonts w:asciiTheme="minorEastAsia" w:eastAsiaTheme="minorEastAsia" w:hAnsiTheme="minorEastAsia" w:hint="eastAsia"/>
                          <w:sz w:val="24"/>
                        </w:rPr>
                        <w:t>后</w:t>
                      </w:r>
                      <w:r>
                        <w:rPr>
                          <w:rFonts w:asciiTheme="minorEastAsia" w:eastAsiaTheme="minorEastAsia" w:hAnsiTheme="minorEastAsia"/>
                          <w:sz w:val="24"/>
                        </w:rPr>
                        <w:t>电影</w:t>
                      </w:r>
                      <w:proofErr w:type="gramEnd"/>
                      <w:r>
                        <w:rPr>
                          <w:rFonts w:asciiTheme="minorEastAsia" w:eastAsiaTheme="minorEastAsia" w:hAnsiTheme="minorEastAsia"/>
                          <w:sz w:val="24"/>
                        </w:rPr>
                        <w:t>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描述：读入整理后</w:t>
                      </w:r>
                      <w:proofErr w:type="gramStart"/>
                      <w:r>
                        <w:rPr>
                          <w:rFonts w:asciiTheme="minorEastAsia" w:eastAsiaTheme="minorEastAsia" w:hAnsiTheme="minorEastAsia" w:hint="eastAsia"/>
                          <w:bCs/>
                          <w:sz w:val="24"/>
                        </w:rPr>
                        <w:t>得电影</w:t>
                      </w:r>
                      <w:proofErr w:type="gramEnd"/>
                      <w:r>
                        <w:rPr>
                          <w:rFonts w:asciiTheme="minorEastAsia" w:eastAsiaTheme="minorEastAsia" w:hAnsiTheme="minorEastAsia" w:hint="eastAsia"/>
                          <w:bCs/>
                          <w:sz w:val="24"/>
                        </w:rPr>
                        <w:t>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整理</w:t>
                      </w:r>
                      <w:r>
                        <w:rPr>
                          <w:rFonts w:asciiTheme="minorEastAsia" w:eastAsiaTheme="minorEastAsia" w:hAnsiTheme="minorEastAsia"/>
                          <w:sz w:val="24"/>
                        </w:rPr>
                        <w:t>电影信息</w:t>
                      </w:r>
                      <w:r>
                        <w:rPr>
                          <w:rFonts w:asciiTheme="minorEastAsia" w:eastAsiaTheme="minorEastAsia" w:hAnsiTheme="minorEastAsia" w:hint="eastAsia"/>
                          <w:sz w:val="24"/>
                        </w:rPr>
                        <w:t>=</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w:t>
                      </w:r>
                      <w:r>
                        <w:rPr>
                          <w:rFonts w:asciiTheme="minorEastAsia" w:eastAsiaTheme="minorEastAsia" w:hAnsiTheme="minorEastAsia" w:hint="eastAsia"/>
                          <w:sz w:val="24"/>
                        </w:rPr>
                        <w:t>+影评+上映时间+放映方式+国家</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数据流来源：电影信息爬取</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2152650"/>
                <wp:effectExtent l="0" t="0" r="12700" b="19050"/>
                <wp:docPr id="21" name="文本框 21"/>
                <wp:cNvGraphicFramePr/>
                <a:graphic xmlns:a="http://schemas.openxmlformats.org/drawingml/2006/main">
                  <a:graphicData uri="http://schemas.microsoft.com/office/word/2010/wordprocessingShape">
                    <wps:wsp>
                      <wps:cNvSpPr txBox="1"/>
                      <wps:spPr>
                        <a:xfrm>
                          <a:off x="0" y="0"/>
                          <a:ext cx="4826000" cy="215326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名称：读出</w:t>
                            </w:r>
                            <w:r>
                              <w:rPr>
                                <w:rFonts w:asciiTheme="minorEastAsia" w:eastAsiaTheme="minorEastAsia" w:hAnsiTheme="minorEastAsia" w:hint="eastAsia"/>
                                <w:sz w:val="24"/>
                              </w:rPr>
                              <w:t>整理</w:t>
                            </w:r>
                            <w:proofErr w:type="gramStart"/>
                            <w:r>
                              <w:rPr>
                                <w:rFonts w:asciiTheme="minorEastAsia" w:eastAsiaTheme="minorEastAsia" w:hAnsiTheme="minorEastAsia" w:hint="eastAsia"/>
                                <w:sz w:val="24"/>
                              </w:rPr>
                              <w:t>后</w:t>
                            </w:r>
                            <w:r>
                              <w:rPr>
                                <w:rFonts w:asciiTheme="minorEastAsia" w:eastAsiaTheme="minorEastAsia" w:hAnsiTheme="minorEastAsia"/>
                                <w:sz w:val="24"/>
                              </w:rPr>
                              <w:t>电影</w:t>
                            </w:r>
                            <w:proofErr w:type="gramEnd"/>
                            <w:r>
                              <w:rPr>
                                <w:rFonts w:asciiTheme="minorEastAsia" w:eastAsiaTheme="minorEastAsia" w:hAnsiTheme="minorEastAsia"/>
                                <w:sz w:val="24"/>
                              </w:rPr>
                              <w:t>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描述：读出处理后的有序有效信息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整理</w:t>
                            </w:r>
                            <w:proofErr w:type="gramStart"/>
                            <w:r>
                              <w:rPr>
                                <w:rFonts w:asciiTheme="minorEastAsia" w:eastAsiaTheme="minorEastAsia" w:hAnsiTheme="minorEastAsia" w:hint="eastAsia"/>
                                <w:sz w:val="24"/>
                              </w:rPr>
                              <w:t>后</w:t>
                            </w:r>
                            <w:r>
                              <w:rPr>
                                <w:rFonts w:asciiTheme="minorEastAsia" w:eastAsiaTheme="minorEastAsia" w:hAnsiTheme="minorEastAsia"/>
                                <w:sz w:val="24"/>
                              </w:rPr>
                              <w:t>电影</w:t>
                            </w:r>
                            <w:proofErr w:type="gramEnd"/>
                            <w:r>
                              <w:rPr>
                                <w:rFonts w:asciiTheme="minorEastAsia" w:eastAsiaTheme="minorEastAsia" w:hAnsiTheme="minorEastAsia"/>
                                <w:sz w:val="24"/>
                              </w:rPr>
                              <w:t>信息</w:t>
                            </w:r>
                            <w:r>
                              <w:rPr>
                                <w:rFonts w:asciiTheme="minorEastAsia" w:eastAsiaTheme="minorEastAsia" w:hAnsiTheme="minorEastAsia" w:hint="eastAsia"/>
                                <w:sz w:val="24"/>
                              </w:rPr>
                              <w:t>=</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w:t>
                            </w:r>
                            <w:r>
                              <w:rPr>
                                <w:rFonts w:asciiTheme="minorEastAsia" w:eastAsiaTheme="minorEastAsia" w:hAnsiTheme="minorEastAsia" w:hint="eastAsia"/>
                                <w:sz w:val="24"/>
                              </w:rPr>
                              <w:t>+影评+上映时间+放映方式+国家</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数据流来源：电影信息</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数据流去向：电影信息分析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1" o:spid="_x0000_s1036" type="#_x0000_t202" style="width:380pt;height:1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名称：读出</w:t>
                      </w:r>
                      <w:r>
                        <w:rPr>
                          <w:rFonts w:asciiTheme="minorEastAsia" w:eastAsiaTheme="minorEastAsia" w:hAnsiTheme="minorEastAsia" w:hint="eastAsia"/>
                          <w:sz w:val="24"/>
                        </w:rPr>
                        <w:t>整理</w:t>
                      </w:r>
                      <w:proofErr w:type="gramStart"/>
                      <w:r>
                        <w:rPr>
                          <w:rFonts w:asciiTheme="minorEastAsia" w:eastAsiaTheme="minorEastAsia" w:hAnsiTheme="minorEastAsia" w:hint="eastAsia"/>
                          <w:sz w:val="24"/>
                        </w:rPr>
                        <w:t>后</w:t>
                      </w:r>
                      <w:r>
                        <w:rPr>
                          <w:rFonts w:asciiTheme="minorEastAsia" w:eastAsiaTheme="minorEastAsia" w:hAnsiTheme="minorEastAsia"/>
                          <w:sz w:val="24"/>
                        </w:rPr>
                        <w:t>电影</w:t>
                      </w:r>
                      <w:proofErr w:type="gramEnd"/>
                      <w:r>
                        <w:rPr>
                          <w:rFonts w:asciiTheme="minorEastAsia" w:eastAsiaTheme="minorEastAsia" w:hAnsiTheme="minorEastAsia"/>
                          <w:sz w:val="24"/>
                        </w:rPr>
                        <w:t>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描述：读出处理后的有序有效信息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整理</w:t>
                      </w:r>
                      <w:proofErr w:type="gramStart"/>
                      <w:r>
                        <w:rPr>
                          <w:rFonts w:asciiTheme="minorEastAsia" w:eastAsiaTheme="minorEastAsia" w:hAnsiTheme="minorEastAsia" w:hint="eastAsia"/>
                          <w:sz w:val="24"/>
                        </w:rPr>
                        <w:t>后</w:t>
                      </w:r>
                      <w:r>
                        <w:rPr>
                          <w:rFonts w:asciiTheme="minorEastAsia" w:eastAsiaTheme="minorEastAsia" w:hAnsiTheme="minorEastAsia"/>
                          <w:sz w:val="24"/>
                        </w:rPr>
                        <w:t>电影</w:t>
                      </w:r>
                      <w:proofErr w:type="gramEnd"/>
                      <w:r>
                        <w:rPr>
                          <w:rFonts w:asciiTheme="minorEastAsia" w:eastAsiaTheme="minorEastAsia" w:hAnsiTheme="minorEastAsia"/>
                          <w:sz w:val="24"/>
                        </w:rPr>
                        <w:t>信息</w:t>
                      </w:r>
                      <w:r>
                        <w:rPr>
                          <w:rFonts w:asciiTheme="minorEastAsia" w:eastAsiaTheme="minorEastAsia" w:hAnsiTheme="minorEastAsia" w:hint="eastAsia"/>
                          <w:sz w:val="24"/>
                        </w:rPr>
                        <w:t>=</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w:t>
                      </w:r>
                      <w:r>
                        <w:rPr>
                          <w:rFonts w:asciiTheme="minorEastAsia" w:eastAsiaTheme="minorEastAsia" w:hAnsiTheme="minorEastAsia" w:hint="eastAsia"/>
                          <w:sz w:val="24"/>
                        </w:rPr>
                        <w:t>+影评+上映时间+放映方式+国家</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数据流来源：电影信息</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数据流去向：电影信息分析</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00225"/>
                <wp:effectExtent l="0" t="0" r="12700" b="28575"/>
                <wp:docPr id="22" name="文本框 22"/>
                <wp:cNvGraphicFramePr/>
                <a:graphic xmlns:a="http://schemas.openxmlformats.org/drawingml/2006/main">
                  <a:graphicData uri="http://schemas.microsoft.com/office/word/2010/wordprocessingShape">
                    <wps:wsp>
                      <wps:cNvSpPr txBox="1"/>
                      <wps:spPr>
                        <a:xfrm>
                          <a:off x="0" y="0"/>
                          <a:ext cx="4826000" cy="1800665"/>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分析结果</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描述：对信息的多维度对比</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分析结果=</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票房+可视化</w:t>
                            </w:r>
                            <w:r>
                              <w:rPr>
                                <w:rFonts w:asciiTheme="minorEastAsia" w:eastAsiaTheme="minorEastAsia" w:hAnsiTheme="minorEastAsia" w:hint="eastAsia"/>
                                <w:sz w:val="24"/>
                              </w:rPr>
                              <w:t>图表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数据流来源：电影数据分析</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数据流去向：数据可视化</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2" o:spid="_x0000_s1037" type="#_x0000_t202" style="width:380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分析结果</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描述：对信息的多维度对比</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分析结果=</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票房+可视化</w:t>
                      </w:r>
                      <w:r>
                        <w:rPr>
                          <w:rFonts w:asciiTheme="minorEastAsia" w:eastAsiaTheme="minorEastAsia" w:hAnsiTheme="minorEastAsia" w:hint="eastAsia"/>
                          <w:sz w:val="24"/>
                        </w:rPr>
                        <w:t>图表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数据流来源：电影数据分析</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数据流去向：数据可视化</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w:lastRenderedPageBreak/>
        <mc:AlternateContent>
          <mc:Choice Requires="wps">
            <w:drawing>
              <wp:inline distT="0" distB="0" distL="0" distR="0">
                <wp:extent cx="4826000" cy="2088515"/>
                <wp:effectExtent l="0" t="0" r="12700" b="26035"/>
                <wp:docPr id="23" name="文本框 23"/>
                <wp:cNvGraphicFramePr/>
                <a:graphic xmlns:a="http://schemas.openxmlformats.org/drawingml/2006/main">
                  <a:graphicData uri="http://schemas.microsoft.com/office/word/2010/wordprocessingShape">
                    <wps:wsp>
                      <wps:cNvSpPr txBox="1"/>
                      <wps:spPr>
                        <a:xfrm>
                          <a:off x="0" y="0"/>
                          <a:ext cx="4826000" cy="2089052"/>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展示可视化信息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描述：可视化信息的输出</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展示可视化信息=</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票房+可视化</w:t>
                            </w:r>
                            <w:r>
                              <w:rPr>
                                <w:rFonts w:asciiTheme="minorEastAsia" w:eastAsiaTheme="minorEastAsia" w:hAnsiTheme="minorEastAsia" w:hint="eastAsia"/>
                                <w:sz w:val="24"/>
                              </w:rPr>
                              <w:t>图表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数据流来源：数据可视化</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3" o:spid="_x0000_s1038" type="#_x0000_t202" style="width:380pt;height:16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展示可视化信息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描述：可视化信息的输出</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展示可视化信息=</w:t>
                      </w:r>
                      <w:r>
                        <w:rPr>
                          <w:rFonts w:asciiTheme="minorEastAsia" w:eastAsiaTheme="minorEastAsia" w:hAnsiTheme="minorEastAsia"/>
                          <w:sz w:val="24"/>
                        </w:rPr>
                        <w:t>电影</w:t>
                      </w:r>
                      <w:r>
                        <w:rPr>
                          <w:rFonts w:asciiTheme="minorEastAsia" w:eastAsiaTheme="minorEastAsia" w:hAnsiTheme="minorEastAsia" w:hint="eastAsia"/>
                          <w:sz w:val="24"/>
                        </w:rPr>
                        <w:t>名+</w:t>
                      </w:r>
                      <w:r>
                        <w:rPr>
                          <w:rFonts w:asciiTheme="minorEastAsia" w:eastAsiaTheme="minorEastAsia" w:hAnsiTheme="minorEastAsia"/>
                          <w:sz w:val="24"/>
                        </w:rPr>
                        <w:t>导演</w:t>
                      </w:r>
                      <w:r>
                        <w:rPr>
                          <w:rFonts w:asciiTheme="minorEastAsia" w:eastAsiaTheme="minorEastAsia" w:hAnsiTheme="minorEastAsia" w:hint="eastAsia"/>
                          <w:sz w:val="24"/>
                        </w:rPr>
                        <w:t>+</w:t>
                      </w:r>
                      <w:r>
                        <w:rPr>
                          <w:rFonts w:asciiTheme="minorEastAsia" w:eastAsiaTheme="minorEastAsia" w:hAnsiTheme="minorEastAsia"/>
                          <w:sz w:val="24"/>
                        </w:rPr>
                        <w:t>演员</w:t>
                      </w:r>
                      <w:r>
                        <w:rPr>
                          <w:rFonts w:asciiTheme="minorEastAsia" w:eastAsiaTheme="minorEastAsia" w:hAnsiTheme="minorEastAsia" w:hint="eastAsia"/>
                          <w:sz w:val="24"/>
                        </w:rPr>
                        <w:t>+</w:t>
                      </w:r>
                      <w:r>
                        <w:rPr>
                          <w:rFonts w:asciiTheme="minorEastAsia" w:eastAsiaTheme="minorEastAsia" w:hAnsiTheme="minorEastAsia"/>
                          <w:sz w:val="24"/>
                        </w:rPr>
                        <w:t>简介</w:t>
                      </w:r>
                      <w:r>
                        <w:rPr>
                          <w:rFonts w:asciiTheme="minorEastAsia" w:eastAsiaTheme="minorEastAsia" w:hAnsiTheme="minorEastAsia" w:hint="eastAsia"/>
                          <w:sz w:val="24"/>
                        </w:rPr>
                        <w:t>+</w:t>
                      </w:r>
                      <w:r>
                        <w:rPr>
                          <w:rFonts w:asciiTheme="minorEastAsia" w:eastAsiaTheme="minorEastAsia" w:hAnsiTheme="minorEastAsia"/>
                          <w:sz w:val="24"/>
                        </w:rPr>
                        <w:t>票房+可视化</w:t>
                      </w:r>
                      <w:r>
                        <w:rPr>
                          <w:rFonts w:asciiTheme="minorEastAsia" w:eastAsiaTheme="minorEastAsia" w:hAnsiTheme="minorEastAsia" w:hint="eastAsia"/>
                          <w:sz w:val="24"/>
                        </w:rPr>
                        <w:t>图表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数据流来源：数据可视化</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数据流去向：用户</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21180"/>
                <wp:effectExtent l="0" t="0" r="12700" b="26670"/>
                <wp:docPr id="25" name="文本框 25"/>
                <wp:cNvGraphicFramePr/>
                <a:graphic xmlns:a="http://schemas.openxmlformats.org/drawingml/2006/main">
                  <a:graphicData uri="http://schemas.microsoft.com/office/word/2010/wordprocessingShape">
                    <wps:wsp>
                      <wps:cNvSpPr txBox="1"/>
                      <wps:spPr>
                        <a:xfrm>
                          <a:off x="0" y="0"/>
                          <a:ext cx="4826000" cy="1821767"/>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查询电影数据</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描述：电影信息的输入</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查询电影数据</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5" o:spid="_x0000_s1039" type="#_x0000_t202" style="width:380pt;height:14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查询电影数据</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描述：电影信息的输入</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r>
                        <w:rPr>
                          <w:rFonts w:asciiTheme="minorEastAsia" w:eastAsiaTheme="minorEastAsia" w:hAnsiTheme="minorEastAsia" w:hint="eastAsia"/>
                          <w:sz w:val="24"/>
                        </w:rPr>
                        <w:t>查询电影数据</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14195"/>
                <wp:effectExtent l="0" t="0" r="12700" b="14605"/>
                <wp:docPr id="26" name="文本框 26"/>
                <wp:cNvGraphicFramePr/>
                <a:graphic xmlns:a="http://schemas.openxmlformats.org/drawingml/2006/main">
                  <a:graphicData uri="http://schemas.microsoft.com/office/word/2010/wordprocessingShape">
                    <wps:wsp>
                      <wps:cNvSpPr txBox="1"/>
                      <wps:spPr>
                        <a:xfrm>
                          <a:off x="0" y="0"/>
                          <a:ext cx="4826000" cy="1814732"/>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proofErr w:type="gramStart"/>
                            <w:r>
                              <w:rPr>
                                <w:rFonts w:asciiTheme="minorEastAsia" w:eastAsiaTheme="minorEastAsia" w:hAnsiTheme="minorEastAsia" w:hint="eastAsia"/>
                                <w:sz w:val="24"/>
                              </w:rPr>
                              <w:t>爬取需求</w:t>
                            </w:r>
                            <w:proofErr w:type="gramEnd"/>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描述：用户所需信息的维度</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proofErr w:type="gramStart"/>
                            <w:r>
                              <w:rPr>
                                <w:rFonts w:asciiTheme="minorEastAsia" w:eastAsiaTheme="minorEastAsia" w:hAnsiTheme="minorEastAsia" w:hint="eastAsia"/>
                                <w:sz w:val="24"/>
                              </w:rPr>
                              <w:t>爬取需求</w:t>
                            </w:r>
                            <w:proofErr w:type="gramEnd"/>
                            <w:r>
                              <w:rPr>
                                <w:rFonts w:asciiTheme="minorEastAsia" w:eastAsiaTheme="minorEastAsia" w:hAnsiTheme="minorEastAsia" w:hint="eastAsia"/>
                                <w:bCs/>
                                <w:sz w:val="24"/>
                              </w:rPr>
                              <w:t xml:space="preserve"> </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数据流去向：电影信息爬取</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6" o:spid="_x0000_s1040" type="#_x0000_t202" style="width:380pt;height:1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proofErr w:type="gramStart"/>
                      <w:r>
                        <w:rPr>
                          <w:rFonts w:asciiTheme="minorEastAsia" w:eastAsiaTheme="minorEastAsia" w:hAnsiTheme="minorEastAsia" w:hint="eastAsia"/>
                          <w:sz w:val="24"/>
                        </w:rPr>
                        <w:t>爬取需求</w:t>
                      </w:r>
                      <w:proofErr w:type="gramEnd"/>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描述：用户所需信息的维度</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数据流组成：</w:t>
                      </w:r>
                      <w:proofErr w:type="gramStart"/>
                      <w:r>
                        <w:rPr>
                          <w:rFonts w:asciiTheme="minorEastAsia" w:eastAsiaTheme="minorEastAsia" w:hAnsiTheme="minorEastAsia" w:hint="eastAsia"/>
                          <w:sz w:val="24"/>
                        </w:rPr>
                        <w:t>爬取需求</w:t>
                      </w:r>
                      <w:proofErr w:type="gramEnd"/>
                      <w:r>
                        <w:rPr>
                          <w:rFonts w:asciiTheme="minorEastAsia" w:eastAsiaTheme="minorEastAsia" w:hAnsiTheme="minorEastAsia" w:hint="eastAsia"/>
                          <w:bCs/>
                          <w:sz w:val="24"/>
                        </w:rPr>
                        <w:t xml:space="preserve"> </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数据流来源：用户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数据流去向：电影信息爬取</w:t>
                      </w:r>
                    </w:p>
                  </w:txbxContent>
                </v:textbox>
                <w10:anchorlock/>
              </v:shape>
            </w:pict>
          </mc:Fallback>
        </mc:AlternateContent>
      </w:r>
      <w:r>
        <w:rPr>
          <w:rStyle w:val="af"/>
        </w:rPr>
        <w:commentReference w:id="409"/>
      </w:r>
    </w:p>
    <w:p w:rsidR="00F935F8" w:rsidRPr="00F935F8" w:rsidRDefault="00FD164F">
      <w:pPr>
        <w:spacing w:line="360" w:lineRule="auto"/>
        <w:ind w:left="854"/>
        <w:rPr>
          <w:rFonts w:asciiTheme="minorEastAsia" w:eastAsiaTheme="minorEastAsia" w:hAnsiTheme="minorEastAsia"/>
          <w:b/>
          <w:sz w:val="24"/>
          <w:rPrChange w:id="410" w:author="周万怀" w:date="2022-04-24T08:46:00Z">
            <w:rPr/>
          </w:rPrChange>
        </w:rPr>
        <w:pPrChange w:id="411" w:author="周万怀" w:date="2022-04-24T08:46:00Z">
          <w:pPr>
            <w:pStyle w:val="af0"/>
            <w:spacing w:line="360" w:lineRule="auto"/>
            <w:ind w:left="854" w:firstLineChars="0" w:firstLine="0"/>
          </w:pPr>
        </w:pPrChange>
      </w:pPr>
      <w:r>
        <w:rPr>
          <w:rFonts w:asciiTheme="minorEastAsia" w:eastAsiaTheme="minorEastAsia" w:hAnsiTheme="minorEastAsia" w:hint="eastAsia"/>
          <w:b/>
          <w:sz w:val="24"/>
          <w:rPrChange w:id="412" w:author="周万怀" w:date="2022-04-24T08:46:00Z">
            <w:rPr>
              <w:rFonts w:hint="eastAsia"/>
            </w:rPr>
          </w:rPrChange>
        </w:rPr>
        <w:t>（</w:t>
      </w:r>
      <w:r>
        <w:rPr>
          <w:rFonts w:asciiTheme="minorEastAsia" w:eastAsiaTheme="minorEastAsia" w:hAnsiTheme="minorEastAsia"/>
          <w:b/>
          <w:sz w:val="24"/>
          <w:rPrChange w:id="413" w:author="周万怀" w:date="2022-04-24T08:46:00Z">
            <w:rPr/>
          </w:rPrChange>
        </w:rPr>
        <w:t>2</w:t>
      </w:r>
      <w:r>
        <w:rPr>
          <w:rFonts w:asciiTheme="minorEastAsia" w:eastAsiaTheme="minorEastAsia" w:hAnsiTheme="minorEastAsia" w:hint="eastAsia"/>
          <w:b/>
          <w:sz w:val="24"/>
          <w:rPrChange w:id="414" w:author="周万怀" w:date="2022-04-24T08:46:00Z">
            <w:rPr>
              <w:rFonts w:hint="eastAsia"/>
            </w:rPr>
          </w:rPrChange>
        </w:rPr>
        <w:t>）数据项条目</w:t>
      </w:r>
      <w:ins w:id="415" w:author="周万怀" w:date="2022-04-24T08:46:00Z">
        <w:r>
          <w:rPr>
            <w:rFonts w:asciiTheme="minorEastAsia" w:eastAsiaTheme="minorEastAsia" w:hAnsiTheme="minorEastAsia" w:hint="eastAsia"/>
            <w:b/>
            <w:sz w:val="24"/>
          </w:rPr>
          <w:t>定义</w:t>
        </w:r>
      </w:ins>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920875"/>
                <wp:effectExtent l="0" t="0" r="12700" b="22225"/>
                <wp:docPr id="27" name="文本框 27"/>
                <wp:cNvGraphicFramePr/>
                <a:graphic xmlns:a="http://schemas.openxmlformats.org/drawingml/2006/main">
                  <a:graphicData uri="http://schemas.microsoft.com/office/word/2010/wordprocessingShape">
                    <wps:wsp>
                      <wps:cNvSpPr txBox="1"/>
                      <wps:spPr>
                        <a:xfrm>
                          <a:off x="0" y="0"/>
                          <a:ext cx="4826000" cy="1920949"/>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用户账号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别名：用户编号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含义：唯一确定用户身份编号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类型：数值</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长度：1</w:t>
                            </w:r>
                            <w:r>
                              <w:rPr>
                                <w:rFonts w:asciiTheme="minorEastAsia" w:eastAsiaTheme="minorEastAsia" w:hAnsiTheme="minorEastAsia"/>
                                <w:bCs/>
                                <w:sz w:val="24"/>
                              </w:rPr>
                              <w:t>1</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取值范围：1</w:t>
                            </w:r>
                            <w:r>
                              <w:rPr>
                                <w:rFonts w:asciiTheme="minorEastAsia" w:eastAsiaTheme="minorEastAsia" w:hAnsiTheme="minorEastAsia"/>
                                <w:bCs/>
                                <w:sz w:val="24"/>
                              </w:rPr>
                              <w:t>0000000000~19999999999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7" o:spid="_x0000_s1041" type="#_x0000_t202" style="width:380pt;height:1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用户账号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别名：用户编号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含义：唯一确定用户身份编号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类型：数值</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长度：1</w:t>
                      </w:r>
                      <w:r>
                        <w:rPr>
                          <w:rFonts w:asciiTheme="minorEastAsia" w:eastAsiaTheme="minorEastAsia" w:hAnsiTheme="minorEastAsia"/>
                          <w:bCs/>
                          <w:sz w:val="24"/>
                        </w:rPr>
                        <w:t>1</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取值范围：1</w:t>
                      </w:r>
                      <w:r>
                        <w:rPr>
                          <w:rFonts w:asciiTheme="minorEastAsia" w:eastAsiaTheme="minorEastAsia" w:hAnsiTheme="minorEastAsia"/>
                          <w:bCs/>
                          <w:sz w:val="24"/>
                        </w:rPr>
                        <w:t>0000000000~19999999999</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w:lastRenderedPageBreak/>
        <mc:AlternateContent>
          <mc:Choice Requires="wps">
            <w:drawing>
              <wp:inline distT="0" distB="0" distL="0" distR="0">
                <wp:extent cx="4826000" cy="1920875"/>
                <wp:effectExtent l="0" t="0" r="12700" b="22225"/>
                <wp:docPr id="28" name="文本框 28"/>
                <wp:cNvGraphicFramePr/>
                <a:graphic xmlns:a="http://schemas.openxmlformats.org/drawingml/2006/main">
                  <a:graphicData uri="http://schemas.microsoft.com/office/word/2010/wordprocessingShape">
                    <wps:wsp>
                      <wps:cNvSpPr txBox="1"/>
                      <wps:spPr>
                        <a:xfrm>
                          <a:off x="0" y="0"/>
                          <a:ext cx="4826000" cy="1920949"/>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用户密码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含义：用户登录账号的验证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长度：6</w:t>
                            </w:r>
                            <w:r>
                              <w:rPr>
                                <w:rFonts w:asciiTheme="minorEastAsia" w:eastAsiaTheme="minorEastAsia" w:hAnsiTheme="minorEastAsia"/>
                                <w:bCs/>
                                <w:sz w:val="24"/>
                              </w:rPr>
                              <w:t>~50</w:t>
                            </w:r>
                            <w:r>
                              <w:rPr>
                                <w:rFonts w:asciiTheme="minorEastAsia" w:eastAsiaTheme="minorEastAsia" w:hAnsiTheme="minorEastAsia" w:hint="eastAsia"/>
                                <w:bCs/>
                                <w:sz w:val="24"/>
                              </w:rPr>
                              <w:t>（最低为6</w:t>
                            </w:r>
                            <w:r>
                              <w:rPr>
                                <w:rFonts w:asciiTheme="minorEastAsia" w:eastAsiaTheme="minorEastAsia" w:hAnsiTheme="minorEastAsia"/>
                                <w:bCs/>
                                <w:sz w:val="24"/>
                              </w:rPr>
                              <w:t>个</w:t>
                            </w:r>
                            <w:r>
                              <w:rPr>
                                <w:rFonts w:asciiTheme="minorEastAsia" w:eastAsiaTheme="minorEastAsia" w:hAnsiTheme="minorEastAsia" w:hint="eastAsia"/>
                                <w:bCs/>
                                <w:sz w:val="24"/>
                              </w:rPr>
                              <w:t>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6~50个</w:t>
                            </w:r>
                            <w:r>
                              <w:rPr>
                                <w:rFonts w:asciiTheme="minorEastAsia" w:eastAsiaTheme="minorEastAsia" w:hAnsiTheme="minorEastAsia" w:hint="eastAsia"/>
                                <w:bCs/>
                                <w:sz w:val="24"/>
                              </w:rPr>
                              <w:t>字符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8" o:spid="_x0000_s1042" type="#_x0000_t202" style="width:380pt;height:1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用户密码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含义：用户登录账号的验证</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长度：6</w:t>
                      </w:r>
                      <w:r>
                        <w:rPr>
                          <w:rFonts w:asciiTheme="minorEastAsia" w:eastAsiaTheme="minorEastAsia" w:hAnsiTheme="minorEastAsia"/>
                          <w:bCs/>
                          <w:sz w:val="24"/>
                        </w:rPr>
                        <w:t>~50</w:t>
                      </w:r>
                      <w:r>
                        <w:rPr>
                          <w:rFonts w:asciiTheme="minorEastAsia" w:eastAsiaTheme="minorEastAsia" w:hAnsiTheme="minorEastAsia" w:hint="eastAsia"/>
                          <w:bCs/>
                          <w:sz w:val="24"/>
                        </w:rPr>
                        <w:t>（最低为6</w:t>
                      </w:r>
                      <w:r>
                        <w:rPr>
                          <w:rFonts w:asciiTheme="minorEastAsia" w:eastAsiaTheme="minorEastAsia" w:hAnsiTheme="minorEastAsia"/>
                          <w:bCs/>
                          <w:sz w:val="24"/>
                        </w:rPr>
                        <w:t>个</w:t>
                      </w:r>
                      <w:r>
                        <w:rPr>
                          <w:rFonts w:asciiTheme="minorEastAsia" w:eastAsiaTheme="minorEastAsia" w:hAnsiTheme="minorEastAsia" w:hint="eastAsia"/>
                          <w:bCs/>
                          <w:sz w:val="24"/>
                        </w:rPr>
                        <w:t>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6~50个</w:t>
                      </w:r>
                      <w:r>
                        <w:rPr>
                          <w:rFonts w:asciiTheme="minorEastAsia" w:eastAsiaTheme="minorEastAsia" w:hAnsiTheme="minorEastAsia" w:hint="eastAsia"/>
                          <w:bCs/>
                          <w:sz w:val="24"/>
                        </w:rPr>
                        <w:t>字符</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920875"/>
                <wp:effectExtent l="0" t="0" r="12700" b="22225"/>
                <wp:docPr id="29" name="文本框 29"/>
                <wp:cNvGraphicFramePr/>
                <a:graphic xmlns:a="http://schemas.openxmlformats.org/drawingml/2006/main">
                  <a:graphicData uri="http://schemas.microsoft.com/office/word/2010/wordprocessingShape">
                    <wps:wsp>
                      <wps:cNvSpPr txBox="1"/>
                      <wps:spPr>
                        <a:xfrm>
                          <a:off x="0" y="0"/>
                          <a:ext cx="4826000" cy="1920949"/>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用户权限</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含义：不同用户可操作的内容不同，需要对用户标记区分</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1</w:t>
                            </w:r>
                            <w:r>
                              <w:rPr>
                                <w:rFonts w:asciiTheme="minorEastAsia" w:eastAsiaTheme="minorEastAsia" w:hAnsiTheme="minorEastAsia" w:hint="eastAsia"/>
                                <w:bCs/>
                                <w:sz w:val="24"/>
                              </w:rPr>
                              <w:t>（c</w:t>
                            </w:r>
                            <w:r>
                              <w:rPr>
                                <w:rFonts w:asciiTheme="minorEastAsia" w:eastAsiaTheme="minorEastAsia" w:hAnsiTheme="minorEastAsia"/>
                                <w:bCs/>
                                <w:sz w:val="24"/>
                              </w:rPr>
                              <w:t>表示</w:t>
                            </w:r>
                            <w:r>
                              <w:rPr>
                                <w:rFonts w:asciiTheme="minorEastAsia" w:eastAsiaTheme="minorEastAsia" w:hAnsiTheme="minorEastAsia" w:hint="eastAsia"/>
                                <w:bCs/>
                                <w:sz w:val="24"/>
                              </w:rPr>
                              <w:t>普通用户，m</w:t>
                            </w:r>
                            <w:r>
                              <w:rPr>
                                <w:rFonts w:asciiTheme="minorEastAsia" w:eastAsiaTheme="minorEastAsia" w:hAnsiTheme="minorEastAsia"/>
                                <w:bCs/>
                                <w:sz w:val="24"/>
                              </w:rPr>
                              <w:t>表示</w:t>
                            </w:r>
                            <w:r>
                              <w:rPr>
                                <w:rFonts w:asciiTheme="minorEastAsia" w:eastAsiaTheme="minorEastAsia" w:hAnsiTheme="minorEastAsia" w:hint="eastAsia"/>
                                <w:bCs/>
                                <w:sz w:val="24"/>
                              </w:rPr>
                              <w:t>具有管理权限的用户）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proofErr w:type="gramStart"/>
                            <w:r>
                              <w:rPr>
                                <w:rFonts w:asciiTheme="minorEastAsia" w:eastAsiaTheme="minorEastAsia" w:hAnsiTheme="minorEastAsia"/>
                                <w:bCs/>
                                <w:sz w:val="24"/>
                              </w:rPr>
                              <w:t>c,</w:t>
                            </w:r>
                            <w:proofErr w:type="gramEnd"/>
                            <w:r>
                              <w:rPr>
                                <w:rFonts w:asciiTheme="minorEastAsia" w:eastAsiaTheme="minorEastAsia" w:hAnsiTheme="minorEastAsia"/>
                                <w:bCs/>
                                <w:sz w:val="24"/>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9" o:spid="_x0000_s1043" type="#_x0000_t202" style="width:380pt;height:1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用户权限</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含义：不同用户可操作的内容不同，需要对用户标记区分</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1</w:t>
                      </w:r>
                      <w:r>
                        <w:rPr>
                          <w:rFonts w:asciiTheme="minorEastAsia" w:eastAsiaTheme="minorEastAsia" w:hAnsiTheme="minorEastAsia" w:hint="eastAsia"/>
                          <w:bCs/>
                          <w:sz w:val="24"/>
                        </w:rPr>
                        <w:t>（c</w:t>
                      </w:r>
                      <w:r>
                        <w:rPr>
                          <w:rFonts w:asciiTheme="minorEastAsia" w:eastAsiaTheme="minorEastAsia" w:hAnsiTheme="minorEastAsia"/>
                          <w:bCs/>
                          <w:sz w:val="24"/>
                        </w:rPr>
                        <w:t>表示</w:t>
                      </w:r>
                      <w:r>
                        <w:rPr>
                          <w:rFonts w:asciiTheme="minorEastAsia" w:eastAsiaTheme="minorEastAsia" w:hAnsiTheme="minorEastAsia" w:hint="eastAsia"/>
                          <w:bCs/>
                          <w:sz w:val="24"/>
                        </w:rPr>
                        <w:t>普通用户，m</w:t>
                      </w:r>
                      <w:r>
                        <w:rPr>
                          <w:rFonts w:asciiTheme="minorEastAsia" w:eastAsiaTheme="minorEastAsia" w:hAnsiTheme="minorEastAsia"/>
                          <w:bCs/>
                          <w:sz w:val="24"/>
                        </w:rPr>
                        <w:t>表示</w:t>
                      </w:r>
                      <w:r>
                        <w:rPr>
                          <w:rFonts w:asciiTheme="minorEastAsia" w:eastAsiaTheme="minorEastAsia" w:hAnsiTheme="minorEastAsia" w:hint="eastAsia"/>
                          <w:bCs/>
                          <w:sz w:val="24"/>
                        </w:rPr>
                        <w:t>具有管理权限的用户）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proofErr w:type="gramStart"/>
                      <w:r>
                        <w:rPr>
                          <w:rFonts w:asciiTheme="minorEastAsia" w:eastAsiaTheme="minorEastAsia" w:hAnsiTheme="minorEastAsia"/>
                          <w:bCs/>
                          <w:sz w:val="24"/>
                        </w:rPr>
                        <w:t>c,</w:t>
                      </w:r>
                      <w:proofErr w:type="gramEnd"/>
                      <w:r>
                        <w:rPr>
                          <w:rFonts w:asciiTheme="minorEastAsia" w:eastAsiaTheme="minorEastAsia" w:hAnsiTheme="minorEastAsia"/>
                          <w:bCs/>
                          <w:sz w:val="24"/>
                        </w:rPr>
                        <w:t>m</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2211070"/>
                <wp:effectExtent l="0" t="0" r="12700" b="17780"/>
                <wp:docPr id="30" name="文本框 30"/>
                <wp:cNvGraphicFramePr/>
                <a:graphic xmlns:a="http://schemas.openxmlformats.org/drawingml/2006/main">
                  <a:graphicData uri="http://schemas.microsoft.com/office/word/2010/wordprocessingShape">
                    <wps:wsp>
                      <wps:cNvSpPr txBox="1"/>
                      <wps:spPr>
                        <a:xfrm>
                          <a:off x="0" y="0"/>
                          <a:ext cx="4826000" cy="2211572"/>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电影编号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含义：能唯一标识电影</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9位</w:t>
                            </w:r>
                            <w:r>
                              <w:rPr>
                                <w:rFonts w:asciiTheme="minorEastAsia" w:eastAsiaTheme="minorEastAsia" w:hAnsiTheme="minorEastAsia" w:hint="eastAsia"/>
                                <w:bCs/>
                                <w:sz w:val="24"/>
                              </w:rPr>
                              <w:t>（第一位表示类别，第二到第五位表示上映年份，第六到九位为递增序号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取值范围：A</w:t>
                            </w:r>
                            <w:r>
                              <w:rPr>
                                <w:rFonts w:asciiTheme="minorEastAsia" w:eastAsiaTheme="minorEastAsia" w:hAnsiTheme="minorEastAsia"/>
                                <w:bCs/>
                                <w:sz w:val="24"/>
                              </w:rPr>
                              <w:t>00000000~Z99999999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30" o:spid="_x0000_s1044" type="#_x0000_t202" style="width:380pt;height:17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电影编号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含义：能唯一标识电影</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9位</w:t>
                      </w:r>
                      <w:r>
                        <w:rPr>
                          <w:rFonts w:asciiTheme="minorEastAsia" w:eastAsiaTheme="minorEastAsia" w:hAnsiTheme="minorEastAsia" w:hint="eastAsia"/>
                          <w:bCs/>
                          <w:sz w:val="24"/>
                        </w:rPr>
                        <w:t>（第一位表示类别，第二到第五位表示上映年份，第六到九位为递增序号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取值范围：A</w:t>
                      </w:r>
                      <w:r>
                        <w:rPr>
                          <w:rFonts w:asciiTheme="minorEastAsia" w:eastAsiaTheme="minorEastAsia" w:hAnsiTheme="minorEastAsia"/>
                          <w:bCs/>
                          <w:sz w:val="24"/>
                        </w:rPr>
                        <w:t>00000000~Z99999999</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99285"/>
                <wp:effectExtent l="0" t="0" r="12700" b="24765"/>
                <wp:docPr id="31" name="文本框 31"/>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电影名称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含义：电影的标题</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长度：1</w:t>
                            </w:r>
                            <w:r>
                              <w:rPr>
                                <w:rFonts w:asciiTheme="minorEastAsia" w:eastAsiaTheme="minorEastAsia" w:hAnsiTheme="minorEastAsia"/>
                                <w:bCs/>
                                <w:sz w:val="24"/>
                              </w:rPr>
                              <w:t>5</w:t>
                            </w:r>
                            <w:r>
                              <w:rPr>
                                <w:rFonts w:asciiTheme="minorEastAsia" w:eastAsiaTheme="minorEastAsia" w:hAnsiTheme="minorEastAsia" w:hint="eastAsia"/>
                                <w:bCs/>
                                <w:sz w:val="24"/>
                              </w:rPr>
                              <w:t>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取值范围：1</w:t>
                            </w:r>
                            <w:r>
                              <w:rPr>
                                <w:rFonts w:asciiTheme="minorEastAsia" w:eastAsiaTheme="minorEastAsia" w:hAnsiTheme="minorEastAsia"/>
                                <w:bCs/>
                                <w:sz w:val="24"/>
                              </w:rPr>
                              <w:t>~15个</w:t>
                            </w:r>
                            <w:r>
                              <w:rPr>
                                <w:rFonts w:asciiTheme="minorEastAsia" w:eastAsiaTheme="minorEastAsia" w:hAnsiTheme="minorEastAsia" w:hint="eastAsia"/>
                                <w:bCs/>
                                <w:sz w:val="24"/>
                              </w:rPr>
                              <w:t>字符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31" o:spid="_x0000_s1045"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电影名称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含义：电影的标题</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长度：1</w:t>
                      </w:r>
                      <w:r>
                        <w:rPr>
                          <w:rFonts w:asciiTheme="minorEastAsia" w:eastAsiaTheme="minorEastAsia" w:hAnsiTheme="minorEastAsia"/>
                          <w:bCs/>
                          <w:sz w:val="24"/>
                        </w:rPr>
                        <w:t>5</w:t>
                      </w:r>
                      <w:r>
                        <w:rPr>
                          <w:rFonts w:asciiTheme="minorEastAsia" w:eastAsiaTheme="minorEastAsia" w:hAnsiTheme="minorEastAsia" w:hint="eastAsia"/>
                          <w:bCs/>
                          <w:sz w:val="24"/>
                        </w:rPr>
                        <w:t>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取值范围：1</w:t>
                      </w:r>
                      <w:r>
                        <w:rPr>
                          <w:rFonts w:asciiTheme="minorEastAsia" w:eastAsiaTheme="minorEastAsia" w:hAnsiTheme="minorEastAsia"/>
                          <w:bCs/>
                          <w:sz w:val="24"/>
                        </w:rPr>
                        <w:t>~15个</w:t>
                      </w:r>
                      <w:r>
                        <w:rPr>
                          <w:rFonts w:asciiTheme="minorEastAsia" w:eastAsiaTheme="minorEastAsia" w:hAnsiTheme="minorEastAsia" w:hint="eastAsia"/>
                          <w:bCs/>
                          <w:sz w:val="24"/>
                        </w:rPr>
                        <w:t>字符</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w:lastRenderedPageBreak/>
        <mc:AlternateContent>
          <mc:Choice Requires="wps">
            <w:drawing>
              <wp:inline distT="0" distB="0" distL="0" distR="0">
                <wp:extent cx="4826000" cy="1899285"/>
                <wp:effectExtent l="0" t="0" r="12700" b="24765"/>
                <wp:docPr id="32" name="文本框 32"/>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电影上映时间</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 xml:space="preserve">含义：电影上映时间 </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类型：数值</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8</w:t>
                            </w:r>
                            <w:r>
                              <w:rPr>
                                <w:rFonts w:asciiTheme="minorEastAsia" w:eastAsiaTheme="minorEastAsia" w:hAnsiTheme="minorEastAsia" w:hint="eastAsia"/>
                                <w:bCs/>
                                <w:sz w:val="24"/>
                              </w:rPr>
                              <w:t>位（前面四位表示年份，后面四位表示月份和日期）</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00000000~99999999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32" o:spid="_x0000_s1046"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电影上映时间</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 xml:space="preserve">含义：电影上映时间 </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类型：数值</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8</w:t>
                      </w:r>
                      <w:r>
                        <w:rPr>
                          <w:rFonts w:asciiTheme="minorEastAsia" w:eastAsiaTheme="minorEastAsia" w:hAnsiTheme="minorEastAsia" w:hint="eastAsia"/>
                          <w:bCs/>
                          <w:sz w:val="24"/>
                        </w:rPr>
                        <w:t>位（前面四位表示年份，后面四位表示月份和日期）</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00000000~99999999</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99285"/>
                <wp:effectExtent l="0" t="0" r="12700" b="24765"/>
                <wp:docPr id="33" name="文本框 33"/>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导演</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含义：导演</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20位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1~20位</w:t>
                            </w:r>
                            <w:r>
                              <w:rPr>
                                <w:rFonts w:asciiTheme="minorEastAsia" w:eastAsiaTheme="minorEastAsia" w:hAnsiTheme="minorEastAsia" w:hint="eastAsia"/>
                                <w:bCs/>
                                <w:sz w:val="24"/>
                              </w:rPr>
                              <w:t>字符串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33" o:spid="_x0000_s1047"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导演</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含义：导演</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20位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1~20位</w:t>
                      </w:r>
                      <w:r>
                        <w:rPr>
                          <w:rFonts w:asciiTheme="minorEastAsia" w:eastAsiaTheme="minorEastAsia" w:hAnsiTheme="minorEastAsia" w:hint="eastAsia"/>
                          <w:bCs/>
                          <w:sz w:val="24"/>
                        </w:rPr>
                        <w:t>字符串</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99285"/>
                <wp:effectExtent l="0" t="0" r="12700" b="24765"/>
                <wp:docPr id="34" name="文本框 34"/>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演员</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含义：演员</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60位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1~60位</w:t>
                            </w:r>
                            <w:r>
                              <w:rPr>
                                <w:rFonts w:asciiTheme="minorEastAsia" w:eastAsiaTheme="minorEastAsia" w:hAnsiTheme="minorEastAsia" w:hint="eastAsia"/>
                                <w:bCs/>
                                <w:sz w:val="24"/>
                              </w:rPr>
                              <w:t>字符串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34" o:spid="_x0000_s1048"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演员</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含义：演员</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60位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1~60位</w:t>
                      </w:r>
                      <w:r>
                        <w:rPr>
                          <w:rFonts w:asciiTheme="minorEastAsia" w:eastAsiaTheme="minorEastAsia" w:hAnsiTheme="minorEastAsia" w:hint="eastAsia"/>
                          <w:bCs/>
                          <w:sz w:val="24"/>
                        </w:rPr>
                        <w:t>字符串</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99285"/>
                <wp:effectExtent l="0" t="0" r="12700" b="24765"/>
                <wp:docPr id="35" name="文本框 35"/>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电影票房</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含义：电影售出的电影票数量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类型：数值</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15</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1~999999999999999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35" o:spid="_x0000_s1049"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电影票房</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含义：电影售出的电影票数量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类型：数值</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15</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1~999999999999999</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w:lastRenderedPageBreak/>
        <mc:AlternateContent>
          <mc:Choice Requires="wps">
            <w:drawing>
              <wp:inline distT="0" distB="0" distL="0" distR="0">
                <wp:extent cx="4826000" cy="1899285"/>
                <wp:effectExtent l="0" t="0" r="12700" b="24765"/>
                <wp:docPr id="37" name="文本框 37"/>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电影简介</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含义：对电影内容的简要概述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200位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1~200位</w:t>
                            </w:r>
                            <w:r>
                              <w:rPr>
                                <w:rFonts w:asciiTheme="minorEastAsia" w:eastAsiaTheme="minorEastAsia" w:hAnsiTheme="minorEastAsia" w:hint="eastAsia"/>
                                <w:bCs/>
                                <w:sz w:val="24"/>
                              </w:rPr>
                              <w:t>字符串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37" o:spid="_x0000_s1050"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电影简介</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含义：对电影内容的简要概述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200位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1~200位</w:t>
                      </w:r>
                      <w:r>
                        <w:rPr>
                          <w:rFonts w:asciiTheme="minorEastAsia" w:eastAsiaTheme="minorEastAsia" w:hAnsiTheme="minorEastAsia" w:hint="eastAsia"/>
                          <w:bCs/>
                          <w:sz w:val="24"/>
                        </w:rPr>
                        <w:t>字符串</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99285"/>
                <wp:effectExtent l="0" t="0" r="12700" b="24765"/>
                <wp:docPr id="39" name="文本框 39"/>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电影简介</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含义：对电影内容的简要概述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200位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1~200位</w:t>
                            </w:r>
                            <w:r>
                              <w:rPr>
                                <w:rFonts w:asciiTheme="minorEastAsia" w:eastAsiaTheme="minorEastAsia" w:hAnsiTheme="minorEastAsia" w:hint="eastAsia"/>
                                <w:bCs/>
                                <w:sz w:val="24"/>
                              </w:rPr>
                              <w:t>字符串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39" o:spid="_x0000_s1051"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电影简介</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含义：对电影内容的简要概述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200位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1~200位</w:t>
                      </w:r>
                      <w:r>
                        <w:rPr>
                          <w:rFonts w:asciiTheme="minorEastAsia" w:eastAsiaTheme="minorEastAsia" w:hAnsiTheme="minorEastAsia" w:hint="eastAsia"/>
                          <w:bCs/>
                          <w:sz w:val="24"/>
                        </w:rPr>
                        <w:t>字符串</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99285"/>
                <wp:effectExtent l="0" t="0" r="12700" b="24765"/>
                <wp:docPr id="40" name="文本框 40"/>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观众评价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含义：观众对电影的描述和观后感受</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200位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1~200位</w:t>
                            </w:r>
                            <w:r>
                              <w:rPr>
                                <w:rFonts w:asciiTheme="minorEastAsia" w:eastAsiaTheme="minorEastAsia" w:hAnsiTheme="minorEastAsia" w:hint="eastAsia"/>
                                <w:bCs/>
                                <w:sz w:val="24"/>
                              </w:rPr>
                              <w:t>字符串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40" o:spid="_x0000_s1052"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观众评价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含义：观众对电影的描述和观后感受</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200位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1~200位</w:t>
                      </w:r>
                      <w:r>
                        <w:rPr>
                          <w:rFonts w:asciiTheme="minorEastAsia" w:eastAsiaTheme="minorEastAsia" w:hAnsiTheme="minorEastAsia" w:hint="eastAsia"/>
                          <w:bCs/>
                          <w:sz w:val="24"/>
                        </w:rPr>
                        <w:t>字符串</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99285"/>
                <wp:effectExtent l="0" t="0" r="12700" b="24765"/>
                <wp:docPr id="2" name="文本框 2"/>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电影上映方式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w:t>
                            </w:r>
                            <w:r>
                              <w:rPr>
                                <w:rFonts w:asciiTheme="minorEastAsia" w:eastAsiaTheme="minorEastAsia" w:hAnsiTheme="minorEastAsia"/>
                                <w:bCs/>
                                <w:sz w:val="24"/>
                              </w:rPr>
                              <w:t xml:space="preserve"> </w:t>
                            </w:r>
                            <w:r>
                              <w:rPr>
                                <w:rFonts w:asciiTheme="minorEastAsia" w:eastAsiaTheme="minorEastAsia" w:hAnsiTheme="minorEastAsia" w:hint="eastAsia"/>
                                <w:bCs/>
                                <w:sz w:val="24"/>
                              </w:rPr>
                              <w:t>电影上映的方式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长度：10</w:t>
                            </w:r>
                            <w:r>
                              <w:rPr>
                                <w:rFonts w:asciiTheme="minorEastAsia" w:eastAsiaTheme="minorEastAsia" w:hAnsiTheme="minorEastAsia"/>
                                <w:bCs/>
                                <w:sz w:val="24"/>
                              </w:rPr>
                              <w:t>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w:t>
                            </w:r>
                            <w:r>
                              <w:rPr>
                                <w:rFonts w:asciiTheme="minorEastAsia" w:eastAsiaTheme="minorEastAsia" w:hAnsiTheme="minorEastAsia" w:hint="eastAsia"/>
                                <w:bCs/>
                                <w:sz w:val="24"/>
                              </w:rPr>
                              <w:t>10</w:t>
                            </w:r>
                            <w:r>
                              <w:rPr>
                                <w:rFonts w:asciiTheme="minorEastAsia" w:eastAsiaTheme="minorEastAsia" w:hAnsiTheme="minorEastAsia"/>
                                <w:bCs/>
                                <w:sz w:val="24"/>
                              </w:rPr>
                              <w:t>位</w:t>
                            </w:r>
                            <w:r>
                              <w:rPr>
                                <w:rFonts w:asciiTheme="minorEastAsia" w:eastAsiaTheme="minorEastAsia" w:hAnsiTheme="minorEastAsia" w:hint="eastAsia"/>
                                <w:bCs/>
                                <w:sz w:val="24"/>
                              </w:rPr>
                              <w:t>字符串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2" o:spid="_x0000_s1053"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电影上映方式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w:t>
                      </w:r>
                      <w:r>
                        <w:rPr>
                          <w:rFonts w:asciiTheme="minorEastAsia" w:eastAsiaTheme="minorEastAsia" w:hAnsiTheme="minorEastAsia"/>
                          <w:bCs/>
                          <w:sz w:val="24"/>
                        </w:rPr>
                        <w:t xml:space="preserve"> </w:t>
                      </w:r>
                      <w:r>
                        <w:rPr>
                          <w:rFonts w:asciiTheme="minorEastAsia" w:eastAsiaTheme="minorEastAsia" w:hAnsiTheme="minorEastAsia" w:hint="eastAsia"/>
                          <w:bCs/>
                          <w:sz w:val="24"/>
                        </w:rPr>
                        <w:t>电影上映的方式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长度：10</w:t>
                      </w:r>
                      <w:r>
                        <w:rPr>
                          <w:rFonts w:asciiTheme="minorEastAsia" w:eastAsiaTheme="minorEastAsia" w:hAnsiTheme="minorEastAsia"/>
                          <w:bCs/>
                          <w:sz w:val="24"/>
                        </w:rPr>
                        <w:t>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w:t>
                      </w:r>
                      <w:r>
                        <w:rPr>
                          <w:rFonts w:asciiTheme="minorEastAsia" w:eastAsiaTheme="minorEastAsia" w:hAnsiTheme="minorEastAsia" w:hint="eastAsia"/>
                          <w:bCs/>
                          <w:sz w:val="24"/>
                        </w:rPr>
                        <w:t>10</w:t>
                      </w:r>
                      <w:r>
                        <w:rPr>
                          <w:rFonts w:asciiTheme="minorEastAsia" w:eastAsiaTheme="minorEastAsia" w:hAnsiTheme="minorEastAsia"/>
                          <w:bCs/>
                          <w:sz w:val="24"/>
                        </w:rPr>
                        <w:t>位</w:t>
                      </w:r>
                      <w:r>
                        <w:rPr>
                          <w:rFonts w:asciiTheme="minorEastAsia" w:eastAsiaTheme="minorEastAsia" w:hAnsiTheme="minorEastAsia" w:hint="eastAsia"/>
                          <w:bCs/>
                          <w:sz w:val="24"/>
                        </w:rPr>
                        <w:t>字符串</w:t>
                      </w:r>
                    </w:p>
                  </w:txbxContent>
                </v:textbox>
                <w10:anchorlock/>
              </v:shape>
            </w:pict>
          </mc:Fallback>
        </mc:AlternateContent>
      </w:r>
      <w:r>
        <w:rPr>
          <w:rStyle w:val="af"/>
        </w:rPr>
        <w:commentReference w:id="416"/>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w:lastRenderedPageBreak/>
        <mc:AlternateContent>
          <mc:Choice Requires="wps">
            <w:drawing>
              <wp:inline distT="0" distB="0" distL="0" distR="0">
                <wp:extent cx="4826000" cy="1899285"/>
                <wp:effectExtent l="0" t="0" r="12700" b="24765"/>
                <wp:docPr id="3" name="文本框 3"/>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电影题材</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含义：对电影主题的描述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4位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1~4位</w:t>
                            </w:r>
                            <w:r>
                              <w:rPr>
                                <w:rFonts w:asciiTheme="minorEastAsia" w:eastAsiaTheme="minorEastAsia" w:hAnsiTheme="minorEastAsia" w:hint="eastAsia"/>
                                <w:bCs/>
                                <w:sz w:val="24"/>
                              </w:rPr>
                              <w:t>字符串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3" o:spid="_x0000_s1054"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电影题材</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含义：对电影主题的描述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w:t>
                      </w:r>
                      <w:r>
                        <w:rPr>
                          <w:rFonts w:asciiTheme="minorEastAsia" w:eastAsiaTheme="minorEastAsia" w:hAnsiTheme="minorEastAsia"/>
                          <w:bCs/>
                          <w:sz w:val="24"/>
                        </w:rPr>
                        <w:t>4位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1~4位</w:t>
                      </w:r>
                      <w:r>
                        <w:rPr>
                          <w:rFonts w:asciiTheme="minorEastAsia" w:eastAsiaTheme="minorEastAsia" w:hAnsiTheme="minorEastAsia" w:hint="eastAsia"/>
                          <w:bCs/>
                          <w:sz w:val="24"/>
                        </w:rPr>
                        <w:t>字符串</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899285"/>
                <wp:effectExtent l="0" t="0" r="12700" b="24765"/>
                <wp:docPr id="5" name="文本框 5"/>
                <wp:cNvGraphicFramePr/>
                <a:graphic xmlns:a="http://schemas.openxmlformats.org/drawingml/2006/main">
                  <a:graphicData uri="http://schemas.microsoft.com/office/word/2010/wordprocessingShape">
                    <wps:wsp>
                      <wps:cNvSpPr txBox="1"/>
                      <wps:spPr>
                        <a:xfrm>
                          <a:off x="0" y="0"/>
                          <a:ext cx="4826000" cy="1899684"/>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电影放映方式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含义：对电影放映方式的描述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长度：10</w:t>
                            </w:r>
                            <w:r>
                              <w:rPr>
                                <w:rFonts w:asciiTheme="minorEastAsia" w:eastAsiaTheme="minorEastAsia" w:hAnsiTheme="minorEastAsia"/>
                                <w:bCs/>
                                <w:sz w:val="24"/>
                              </w:rPr>
                              <w:t>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w:t>
                            </w:r>
                            <w:r>
                              <w:rPr>
                                <w:rFonts w:asciiTheme="minorEastAsia" w:eastAsiaTheme="minorEastAsia" w:hAnsiTheme="minorEastAsia" w:hint="eastAsia"/>
                                <w:bCs/>
                                <w:sz w:val="24"/>
                              </w:rPr>
                              <w:t>10</w:t>
                            </w:r>
                            <w:r>
                              <w:rPr>
                                <w:rFonts w:asciiTheme="minorEastAsia" w:eastAsiaTheme="minorEastAsia" w:hAnsiTheme="minorEastAsia"/>
                                <w:bCs/>
                                <w:sz w:val="24"/>
                              </w:rPr>
                              <w:t>位</w:t>
                            </w:r>
                            <w:r>
                              <w:rPr>
                                <w:rFonts w:asciiTheme="minorEastAsia" w:eastAsiaTheme="minorEastAsia" w:hAnsiTheme="minorEastAsia" w:hint="eastAsia"/>
                                <w:bCs/>
                                <w:sz w:val="24"/>
                              </w:rPr>
                              <w:t>字符串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5" o:spid="_x0000_s1055" type="#_x0000_t202" style="width:380pt;height:14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名称：</w:t>
                      </w:r>
                      <w:r>
                        <w:rPr>
                          <w:rFonts w:asciiTheme="minorEastAsia" w:eastAsiaTheme="minorEastAsia" w:hAnsiTheme="minorEastAsia" w:hint="eastAsia"/>
                          <w:sz w:val="24"/>
                        </w:rPr>
                        <w:t>电影放映方式</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别名：无</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含义：对电影放映方式的描述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类型：字符串</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长度：10</w:t>
                      </w:r>
                      <w:r>
                        <w:rPr>
                          <w:rFonts w:asciiTheme="minorEastAsia" w:eastAsiaTheme="minorEastAsia" w:hAnsiTheme="minorEastAsia"/>
                          <w:bCs/>
                          <w:sz w:val="24"/>
                        </w:rPr>
                        <w:t>位</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取值范围：</w:t>
                      </w:r>
                      <w:r>
                        <w:rPr>
                          <w:rFonts w:asciiTheme="minorEastAsia" w:eastAsiaTheme="minorEastAsia" w:hAnsiTheme="minorEastAsia"/>
                          <w:bCs/>
                          <w:sz w:val="24"/>
                        </w:rPr>
                        <w:t>1~</w:t>
                      </w:r>
                      <w:r>
                        <w:rPr>
                          <w:rFonts w:asciiTheme="minorEastAsia" w:eastAsiaTheme="minorEastAsia" w:hAnsiTheme="minorEastAsia" w:hint="eastAsia"/>
                          <w:bCs/>
                          <w:sz w:val="24"/>
                        </w:rPr>
                        <w:t>10</w:t>
                      </w:r>
                      <w:r>
                        <w:rPr>
                          <w:rFonts w:asciiTheme="minorEastAsia" w:eastAsiaTheme="minorEastAsia" w:hAnsiTheme="minorEastAsia"/>
                          <w:bCs/>
                          <w:sz w:val="24"/>
                        </w:rPr>
                        <w:t>位</w:t>
                      </w:r>
                      <w:r>
                        <w:rPr>
                          <w:rFonts w:asciiTheme="minorEastAsia" w:eastAsiaTheme="minorEastAsia" w:hAnsiTheme="minorEastAsia" w:hint="eastAsia"/>
                          <w:bCs/>
                          <w:sz w:val="24"/>
                        </w:rPr>
                        <w:t>字符串</w:t>
                      </w:r>
                    </w:p>
                  </w:txbxContent>
                </v:textbox>
                <w10:anchorlock/>
              </v:shape>
            </w:pict>
          </mc:Fallback>
        </mc:AlternateContent>
      </w:r>
      <w:r>
        <w:rPr>
          <w:rStyle w:val="af"/>
        </w:rPr>
        <w:commentReference w:id="417"/>
      </w:r>
    </w:p>
    <w:p w:rsidR="00F935F8" w:rsidRPr="00F935F8" w:rsidRDefault="00FD164F">
      <w:pPr>
        <w:spacing w:line="360" w:lineRule="auto"/>
        <w:ind w:left="854"/>
        <w:rPr>
          <w:rFonts w:asciiTheme="minorEastAsia" w:eastAsiaTheme="minorEastAsia" w:hAnsiTheme="minorEastAsia"/>
          <w:b/>
          <w:sz w:val="24"/>
          <w:rPrChange w:id="418" w:author="周万怀" w:date="2022-04-24T08:46:00Z">
            <w:rPr/>
          </w:rPrChange>
        </w:rPr>
        <w:pPrChange w:id="419" w:author="周万怀" w:date="2022-04-24T08:46:00Z">
          <w:pPr>
            <w:pStyle w:val="af0"/>
            <w:spacing w:line="360" w:lineRule="auto"/>
            <w:ind w:left="854" w:firstLineChars="0" w:firstLine="0"/>
          </w:pPr>
        </w:pPrChange>
      </w:pPr>
      <w:r>
        <w:rPr>
          <w:rFonts w:asciiTheme="minorEastAsia" w:eastAsiaTheme="minorEastAsia" w:hAnsiTheme="minorEastAsia" w:hint="eastAsia"/>
          <w:b/>
          <w:sz w:val="24"/>
          <w:rPrChange w:id="420" w:author="周万怀" w:date="2022-04-24T08:46:00Z">
            <w:rPr>
              <w:rFonts w:hint="eastAsia"/>
            </w:rPr>
          </w:rPrChange>
        </w:rPr>
        <w:t>（</w:t>
      </w:r>
      <w:r>
        <w:rPr>
          <w:rFonts w:asciiTheme="minorEastAsia" w:eastAsiaTheme="minorEastAsia" w:hAnsiTheme="minorEastAsia"/>
          <w:b/>
          <w:sz w:val="24"/>
          <w:rPrChange w:id="421" w:author="周万怀" w:date="2022-04-24T08:46:00Z">
            <w:rPr/>
          </w:rPrChange>
        </w:rPr>
        <w:t>3</w:t>
      </w:r>
      <w:r>
        <w:rPr>
          <w:rFonts w:asciiTheme="minorEastAsia" w:eastAsiaTheme="minorEastAsia" w:hAnsiTheme="minorEastAsia" w:hint="eastAsia"/>
          <w:b/>
          <w:sz w:val="24"/>
          <w:rPrChange w:id="422" w:author="周万怀" w:date="2022-04-24T08:46:00Z">
            <w:rPr>
              <w:rFonts w:hint="eastAsia"/>
            </w:rPr>
          </w:rPrChange>
        </w:rPr>
        <w:t>）数据文件条目</w:t>
      </w:r>
      <w:ins w:id="423" w:author="周万怀" w:date="2022-04-24T08:46:00Z">
        <w:r>
          <w:rPr>
            <w:rFonts w:asciiTheme="minorEastAsia" w:eastAsiaTheme="minorEastAsia" w:hAnsiTheme="minorEastAsia" w:hint="eastAsia"/>
            <w:b/>
            <w:sz w:val="24"/>
          </w:rPr>
          <w:t>定义</w:t>
        </w:r>
      </w:ins>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543050"/>
                <wp:effectExtent l="0" t="0" r="12700" b="19050"/>
                <wp:docPr id="41" name="文本框 41"/>
                <wp:cNvGraphicFramePr/>
                <a:graphic xmlns:a="http://schemas.openxmlformats.org/drawingml/2006/main">
                  <a:graphicData uri="http://schemas.microsoft.com/office/word/2010/wordprocessingShape">
                    <wps:wsp>
                      <wps:cNvSpPr txBox="1"/>
                      <wps:spPr>
                        <a:xfrm>
                          <a:off x="0" y="0"/>
                          <a:ext cx="4826000" cy="1543050"/>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用户信息表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别名：用户信息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描述：唯一标识用户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定义：用户信息表</w:t>
                            </w:r>
                            <w:r>
                              <w:rPr>
                                <w:rFonts w:asciiTheme="minorEastAsia" w:eastAsiaTheme="minorEastAsia" w:hAnsiTheme="minorEastAsia"/>
                                <w:bCs/>
                                <w:sz w:val="24"/>
                              </w:rPr>
                              <w:t>=用户</w:t>
                            </w:r>
                            <w:r>
                              <w:rPr>
                                <w:rFonts w:asciiTheme="minorEastAsia" w:eastAsiaTheme="minorEastAsia" w:hAnsiTheme="minorEastAsia" w:hint="eastAsia"/>
                                <w:bCs/>
                                <w:sz w:val="24"/>
                              </w:rPr>
                              <w:t>账号+</w:t>
                            </w:r>
                            <w:r>
                              <w:rPr>
                                <w:rFonts w:asciiTheme="minorEastAsia" w:eastAsiaTheme="minorEastAsia" w:hAnsiTheme="minorEastAsia"/>
                                <w:bCs/>
                                <w:sz w:val="24"/>
                              </w:rPr>
                              <w:t>用户密码</w:t>
                            </w:r>
                            <w:r>
                              <w:rPr>
                                <w:rFonts w:asciiTheme="minorEastAsia" w:eastAsiaTheme="minorEastAsia" w:hAnsiTheme="minorEastAsia" w:hint="eastAsia"/>
                                <w:bCs/>
                                <w:sz w:val="24"/>
                              </w:rPr>
                              <w:t>+</w:t>
                            </w:r>
                            <w:r>
                              <w:rPr>
                                <w:rFonts w:asciiTheme="minorEastAsia" w:eastAsiaTheme="minorEastAsia" w:hAnsiTheme="minorEastAsia"/>
                                <w:bCs/>
                                <w:sz w:val="24"/>
                              </w:rPr>
                              <w:t>用户权限</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位置：输入到电脑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41" o:spid="_x0000_s1056" type="#_x0000_t202" style="width:380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用户信息表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别名：用户信息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描述：唯一标识用户</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定义：用户信息表</w:t>
                      </w:r>
                      <w:r>
                        <w:rPr>
                          <w:rFonts w:asciiTheme="minorEastAsia" w:eastAsiaTheme="minorEastAsia" w:hAnsiTheme="minorEastAsia"/>
                          <w:bCs/>
                          <w:sz w:val="24"/>
                        </w:rPr>
                        <w:t>=用户</w:t>
                      </w:r>
                      <w:r>
                        <w:rPr>
                          <w:rFonts w:asciiTheme="minorEastAsia" w:eastAsiaTheme="minorEastAsia" w:hAnsiTheme="minorEastAsia" w:hint="eastAsia"/>
                          <w:bCs/>
                          <w:sz w:val="24"/>
                        </w:rPr>
                        <w:t>账号+</w:t>
                      </w:r>
                      <w:r>
                        <w:rPr>
                          <w:rFonts w:asciiTheme="minorEastAsia" w:eastAsiaTheme="minorEastAsia" w:hAnsiTheme="minorEastAsia"/>
                          <w:bCs/>
                          <w:sz w:val="24"/>
                        </w:rPr>
                        <w:t>用户密码</w:t>
                      </w:r>
                      <w:r>
                        <w:rPr>
                          <w:rFonts w:asciiTheme="minorEastAsia" w:eastAsiaTheme="minorEastAsia" w:hAnsiTheme="minorEastAsia" w:hint="eastAsia"/>
                          <w:bCs/>
                          <w:sz w:val="24"/>
                        </w:rPr>
                        <w:t>+</w:t>
                      </w:r>
                      <w:r>
                        <w:rPr>
                          <w:rFonts w:asciiTheme="minorEastAsia" w:eastAsiaTheme="minorEastAsia" w:hAnsiTheme="minorEastAsia"/>
                          <w:bCs/>
                          <w:sz w:val="24"/>
                        </w:rPr>
                        <w:t>用户权限</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位置：输入到电脑</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920875"/>
                <wp:effectExtent l="0" t="0" r="12700" b="22225"/>
                <wp:docPr id="6" name="文本框 6"/>
                <wp:cNvGraphicFramePr/>
                <a:graphic xmlns:a="http://schemas.openxmlformats.org/drawingml/2006/main">
                  <a:graphicData uri="http://schemas.microsoft.com/office/word/2010/wordprocessingShape">
                    <wps:wsp>
                      <wps:cNvSpPr txBox="1"/>
                      <wps:spPr>
                        <a:xfrm>
                          <a:off x="0" y="0"/>
                          <a:ext cx="4826000" cy="1920949"/>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网页信息表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别名：网页信息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w:t>
                            </w:r>
                            <w:proofErr w:type="gramStart"/>
                            <w:r>
                              <w:rPr>
                                <w:rFonts w:asciiTheme="minorEastAsia" w:eastAsiaTheme="minorEastAsia" w:hAnsiTheme="minorEastAsia" w:hint="eastAsia"/>
                                <w:bCs/>
                                <w:sz w:val="24"/>
                              </w:rPr>
                              <w:t>网页爬取信息</w:t>
                            </w:r>
                            <w:proofErr w:type="gramEnd"/>
                            <w:r>
                              <w:rPr>
                                <w:rFonts w:asciiTheme="minorEastAsia" w:eastAsiaTheme="minorEastAsia" w:hAnsiTheme="minorEastAsia" w:hint="eastAsia"/>
                                <w:bCs/>
                                <w:sz w:val="24"/>
                              </w:rPr>
                              <w:t>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w:t>
                            </w:r>
                            <w:r>
                              <w:rPr>
                                <w:rFonts w:asciiTheme="minorEastAsia" w:eastAsiaTheme="minorEastAsia" w:hAnsiTheme="minorEastAsia" w:hint="eastAsia"/>
                                <w:sz w:val="24"/>
                              </w:rPr>
                              <w:t>网页信息表</w:t>
                            </w:r>
                            <w:r>
                              <w:rPr>
                                <w:rFonts w:asciiTheme="minorEastAsia" w:eastAsiaTheme="minorEastAsia" w:hAnsiTheme="minorEastAsia"/>
                                <w:bCs/>
                                <w:sz w:val="24"/>
                              </w:rPr>
                              <w:t>=</w:t>
                            </w:r>
                            <w:r>
                              <w:rPr>
                                <w:rFonts w:asciiTheme="minorEastAsia" w:eastAsiaTheme="minorEastAsia" w:hAnsiTheme="minorEastAsia" w:hint="eastAsia"/>
                                <w:bCs/>
                                <w:sz w:val="24"/>
                              </w:rPr>
                              <w:t>电影名称</w:t>
                            </w:r>
                            <w:r>
                              <w:rPr>
                                <w:rFonts w:asciiTheme="minorEastAsia" w:eastAsiaTheme="minorEastAsia" w:hAnsiTheme="minorEastAsia"/>
                                <w:bCs/>
                                <w:sz w:val="24"/>
                              </w:rPr>
                              <w:t>+电影</w:t>
                            </w:r>
                            <w:r>
                              <w:rPr>
                                <w:rFonts w:asciiTheme="minorEastAsia" w:eastAsiaTheme="minorEastAsia" w:hAnsiTheme="minorEastAsia" w:hint="eastAsia"/>
                                <w:bCs/>
                                <w:sz w:val="24"/>
                              </w:rPr>
                              <w:t>编号+导演+</w:t>
                            </w:r>
                            <w:r>
                              <w:rPr>
                                <w:rFonts w:asciiTheme="minorEastAsia" w:eastAsiaTheme="minorEastAsia" w:hAnsiTheme="minorEastAsia"/>
                                <w:bCs/>
                                <w:sz w:val="24"/>
                              </w:rPr>
                              <w:t>演员</w:t>
                            </w:r>
                            <w:r>
                              <w:rPr>
                                <w:rFonts w:asciiTheme="minorEastAsia" w:eastAsiaTheme="minorEastAsia" w:hAnsiTheme="minorEastAsia" w:hint="eastAsia"/>
                                <w:bCs/>
                                <w:sz w:val="24"/>
                              </w:rPr>
                              <w:t>+</w:t>
                            </w:r>
                            <w:r>
                              <w:rPr>
                                <w:rFonts w:asciiTheme="minorEastAsia" w:eastAsiaTheme="minorEastAsia" w:hAnsiTheme="minorEastAsia"/>
                                <w:bCs/>
                                <w:sz w:val="24"/>
                              </w:rPr>
                              <w:t>上映</w:t>
                            </w:r>
                            <w:r>
                              <w:rPr>
                                <w:rFonts w:asciiTheme="minorEastAsia" w:eastAsiaTheme="minorEastAsia" w:hAnsiTheme="minorEastAsia" w:hint="eastAsia"/>
                                <w:bCs/>
                                <w:sz w:val="24"/>
                              </w:rPr>
                              <w:t>日期+</w:t>
                            </w:r>
                            <w:r>
                              <w:rPr>
                                <w:rFonts w:asciiTheme="minorEastAsia" w:eastAsiaTheme="minorEastAsia" w:hAnsiTheme="minorEastAsia"/>
                                <w:bCs/>
                                <w:sz w:val="24"/>
                              </w:rPr>
                              <w:t>票房</w:t>
                            </w:r>
                            <w:r>
                              <w:rPr>
                                <w:rFonts w:asciiTheme="minorEastAsia" w:eastAsiaTheme="minorEastAsia" w:hAnsiTheme="minorEastAsia" w:hint="eastAsia"/>
                                <w:bCs/>
                                <w:sz w:val="24"/>
                              </w:rPr>
                              <w:t>+</w:t>
                            </w:r>
                            <w:r>
                              <w:rPr>
                                <w:rFonts w:asciiTheme="minorEastAsia" w:eastAsiaTheme="minorEastAsia" w:hAnsiTheme="minorEastAsia"/>
                                <w:bCs/>
                                <w:sz w:val="24"/>
                              </w:rPr>
                              <w:t>简介</w:t>
                            </w:r>
                            <w:r>
                              <w:rPr>
                                <w:rFonts w:asciiTheme="minorEastAsia" w:eastAsiaTheme="minorEastAsia" w:hAnsiTheme="minorEastAsia" w:hint="eastAsia"/>
                                <w:bCs/>
                                <w:sz w:val="24"/>
                              </w:rPr>
                              <w:t>+</w:t>
                            </w:r>
                            <w:r>
                              <w:rPr>
                                <w:rFonts w:asciiTheme="minorEastAsia" w:eastAsiaTheme="minorEastAsia" w:hAnsiTheme="minorEastAsia"/>
                                <w:bCs/>
                                <w:sz w:val="24"/>
                              </w:rPr>
                              <w:t>评价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位置：输出到电脑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6" o:spid="_x0000_s1057" type="#_x0000_t202" style="width:380pt;height:1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网页信息表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别名：网页信息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w:t>
                      </w:r>
                      <w:proofErr w:type="gramStart"/>
                      <w:r>
                        <w:rPr>
                          <w:rFonts w:asciiTheme="minorEastAsia" w:eastAsiaTheme="minorEastAsia" w:hAnsiTheme="minorEastAsia" w:hint="eastAsia"/>
                          <w:bCs/>
                          <w:sz w:val="24"/>
                        </w:rPr>
                        <w:t>网页爬取信息</w:t>
                      </w:r>
                      <w:proofErr w:type="gramEnd"/>
                      <w:r>
                        <w:rPr>
                          <w:rFonts w:asciiTheme="minorEastAsia" w:eastAsiaTheme="minorEastAsia" w:hAnsiTheme="minorEastAsia" w:hint="eastAsia"/>
                          <w:bCs/>
                          <w:sz w:val="24"/>
                        </w:rPr>
                        <w:t>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w:t>
                      </w:r>
                      <w:r>
                        <w:rPr>
                          <w:rFonts w:asciiTheme="minorEastAsia" w:eastAsiaTheme="minorEastAsia" w:hAnsiTheme="minorEastAsia" w:hint="eastAsia"/>
                          <w:sz w:val="24"/>
                        </w:rPr>
                        <w:t>网页信息表</w:t>
                      </w:r>
                      <w:r>
                        <w:rPr>
                          <w:rFonts w:asciiTheme="minorEastAsia" w:eastAsiaTheme="minorEastAsia" w:hAnsiTheme="minorEastAsia"/>
                          <w:bCs/>
                          <w:sz w:val="24"/>
                        </w:rPr>
                        <w:t>=</w:t>
                      </w:r>
                      <w:r>
                        <w:rPr>
                          <w:rFonts w:asciiTheme="minorEastAsia" w:eastAsiaTheme="minorEastAsia" w:hAnsiTheme="minorEastAsia" w:hint="eastAsia"/>
                          <w:bCs/>
                          <w:sz w:val="24"/>
                        </w:rPr>
                        <w:t>电影名称</w:t>
                      </w:r>
                      <w:r>
                        <w:rPr>
                          <w:rFonts w:asciiTheme="minorEastAsia" w:eastAsiaTheme="minorEastAsia" w:hAnsiTheme="minorEastAsia"/>
                          <w:bCs/>
                          <w:sz w:val="24"/>
                        </w:rPr>
                        <w:t>+电影</w:t>
                      </w:r>
                      <w:r>
                        <w:rPr>
                          <w:rFonts w:asciiTheme="minorEastAsia" w:eastAsiaTheme="minorEastAsia" w:hAnsiTheme="minorEastAsia" w:hint="eastAsia"/>
                          <w:bCs/>
                          <w:sz w:val="24"/>
                        </w:rPr>
                        <w:t>编号+导演+</w:t>
                      </w:r>
                      <w:r>
                        <w:rPr>
                          <w:rFonts w:asciiTheme="minorEastAsia" w:eastAsiaTheme="minorEastAsia" w:hAnsiTheme="minorEastAsia"/>
                          <w:bCs/>
                          <w:sz w:val="24"/>
                        </w:rPr>
                        <w:t>演员</w:t>
                      </w:r>
                      <w:r>
                        <w:rPr>
                          <w:rFonts w:asciiTheme="minorEastAsia" w:eastAsiaTheme="minorEastAsia" w:hAnsiTheme="minorEastAsia" w:hint="eastAsia"/>
                          <w:bCs/>
                          <w:sz w:val="24"/>
                        </w:rPr>
                        <w:t>+</w:t>
                      </w:r>
                      <w:r>
                        <w:rPr>
                          <w:rFonts w:asciiTheme="minorEastAsia" w:eastAsiaTheme="minorEastAsia" w:hAnsiTheme="minorEastAsia"/>
                          <w:bCs/>
                          <w:sz w:val="24"/>
                        </w:rPr>
                        <w:t>上映</w:t>
                      </w:r>
                      <w:r>
                        <w:rPr>
                          <w:rFonts w:asciiTheme="minorEastAsia" w:eastAsiaTheme="minorEastAsia" w:hAnsiTheme="minorEastAsia" w:hint="eastAsia"/>
                          <w:bCs/>
                          <w:sz w:val="24"/>
                        </w:rPr>
                        <w:t>日期+</w:t>
                      </w:r>
                      <w:r>
                        <w:rPr>
                          <w:rFonts w:asciiTheme="minorEastAsia" w:eastAsiaTheme="minorEastAsia" w:hAnsiTheme="minorEastAsia"/>
                          <w:bCs/>
                          <w:sz w:val="24"/>
                        </w:rPr>
                        <w:t>票房</w:t>
                      </w:r>
                      <w:r>
                        <w:rPr>
                          <w:rFonts w:asciiTheme="minorEastAsia" w:eastAsiaTheme="minorEastAsia" w:hAnsiTheme="minorEastAsia" w:hint="eastAsia"/>
                          <w:bCs/>
                          <w:sz w:val="24"/>
                        </w:rPr>
                        <w:t>+</w:t>
                      </w:r>
                      <w:r>
                        <w:rPr>
                          <w:rFonts w:asciiTheme="minorEastAsia" w:eastAsiaTheme="minorEastAsia" w:hAnsiTheme="minorEastAsia"/>
                          <w:bCs/>
                          <w:sz w:val="24"/>
                        </w:rPr>
                        <w:t>简介</w:t>
                      </w:r>
                      <w:r>
                        <w:rPr>
                          <w:rFonts w:asciiTheme="minorEastAsia" w:eastAsiaTheme="minorEastAsia" w:hAnsiTheme="minorEastAsia" w:hint="eastAsia"/>
                          <w:bCs/>
                          <w:sz w:val="24"/>
                        </w:rPr>
                        <w:t>+</w:t>
                      </w:r>
                      <w:r>
                        <w:rPr>
                          <w:rFonts w:asciiTheme="minorEastAsia" w:eastAsiaTheme="minorEastAsia" w:hAnsiTheme="minorEastAsia"/>
                          <w:bCs/>
                          <w:sz w:val="24"/>
                        </w:rPr>
                        <w:t>评价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位置：输出到电脑</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w:lastRenderedPageBreak/>
        <mc:AlternateContent>
          <mc:Choice Requires="wps">
            <w:drawing>
              <wp:inline distT="0" distB="0" distL="0" distR="0">
                <wp:extent cx="4826000" cy="1920875"/>
                <wp:effectExtent l="0" t="0" r="12700" b="22225"/>
                <wp:docPr id="42" name="文本框 42"/>
                <wp:cNvGraphicFramePr/>
                <a:graphic xmlns:a="http://schemas.openxmlformats.org/drawingml/2006/main">
                  <a:graphicData uri="http://schemas.microsoft.com/office/word/2010/wordprocessingShape">
                    <wps:wsp>
                      <wps:cNvSpPr txBox="1"/>
                      <wps:spPr>
                        <a:xfrm>
                          <a:off x="0" y="0"/>
                          <a:ext cx="4826000" cy="1920949"/>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电影信息表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别名：电影信息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描述：对不同电影的描述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w:t>
                            </w:r>
                            <w:r>
                              <w:rPr>
                                <w:rFonts w:asciiTheme="minorEastAsia" w:eastAsiaTheme="minorEastAsia" w:hAnsiTheme="minorEastAsia" w:hint="eastAsia"/>
                                <w:sz w:val="24"/>
                              </w:rPr>
                              <w:t>电影信息表</w:t>
                            </w:r>
                            <w:r>
                              <w:rPr>
                                <w:rFonts w:asciiTheme="minorEastAsia" w:eastAsiaTheme="minorEastAsia" w:hAnsiTheme="minorEastAsia"/>
                                <w:bCs/>
                                <w:sz w:val="24"/>
                              </w:rPr>
                              <w:t>=</w:t>
                            </w:r>
                            <w:r>
                              <w:rPr>
                                <w:rFonts w:asciiTheme="minorEastAsia" w:eastAsiaTheme="minorEastAsia" w:hAnsiTheme="minorEastAsia" w:hint="eastAsia"/>
                                <w:bCs/>
                                <w:sz w:val="24"/>
                              </w:rPr>
                              <w:t>电影名称</w:t>
                            </w:r>
                            <w:r>
                              <w:rPr>
                                <w:rFonts w:asciiTheme="minorEastAsia" w:eastAsiaTheme="minorEastAsia" w:hAnsiTheme="minorEastAsia"/>
                                <w:bCs/>
                                <w:sz w:val="24"/>
                              </w:rPr>
                              <w:t>+电影</w:t>
                            </w:r>
                            <w:r>
                              <w:rPr>
                                <w:rFonts w:asciiTheme="minorEastAsia" w:eastAsiaTheme="minorEastAsia" w:hAnsiTheme="minorEastAsia" w:hint="eastAsia"/>
                                <w:bCs/>
                                <w:sz w:val="24"/>
                              </w:rPr>
                              <w:t>编号+导演+</w:t>
                            </w:r>
                            <w:r>
                              <w:rPr>
                                <w:rFonts w:asciiTheme="minorEastAsia" w:eastAsiaTheme="minorEastAsia" w:hAnsiTheme="minorEastAsia"/>
                                <w:bCs/>
                                <w:sz w:val="24"/>
                              </w:rPr>
                              <w:t>演员</w:t>
                            </w:r>
                            <w:r>
                              <w:rPr>
                                <w:rFonts w:asciiTheme="minorEastAsia" w:eastAsiaTheme="minorEastAsia" w:hAnsiTheme="minorEastAsia" w:hint="eastAsia"/>
                                <w:bCs/>
                                <w:sz w:val="24"/>
                              </w:rPr>
                              <w:t>+</w:t>
                            </w:r>
                            <w:r>
                              <w:rPr>
                                <w:rFonts w:asciiTheme="minorEastAsia" w:eastAsiaTheme="minorEastAsia" w:hAnsiTheme="minorEastAsia"/>
                                <w:bCs/>
                                <w:sz w:val="24"/>
                              </w:rPr>
                              <w:t>上映</w:t>
                            </w:r>
                            <w:r>
                              <w:rPr>
                                <w:rFonts w:asciiTheme="minorEastAsia" w:eastAsiaTheme="minorEastAsia" w:hAnsiTheme="minorEastAsia" w:hint="eastAsia"/>
                                <w:bCs/>
                                <w:sz w:val="24"/>
                              </w:rPr>
                              <w:t>日期+</w:t>
                            </w:r>
                            <w:r>
                              <w:rPr>
                                <w:rFonts w:asciiTheme="minorEastAsia" w:eastAsiaTheme="minorEastAsia" w:hAnsiTheme="minorEastAsia"/>
                                <w:bCs/>
                                <w:sz w:val="24"/>
                              </w:rPr>
                              <w:t>票房</w:t>
                            </w:r>
                            <w:r>
                              <w:rPr>
                                <w:rFonts w:asciiTheme="minorEastAsia" w:eastAsiaTheme="minorEastAsia" w:hAnsiTheme="minorEastAsia" w:hint="eastAsia"/>
                                <w:bCs/>
                                <w:sz w:val="24"/>
                              </w:rPr>
                              <w:t>+</w:t>
                            </w:r>
                            <w:r>
                              <w:rPr>
                                <w:rFonts w:asciiTheme="minorEastAsia" w:eastAsiaTheme="minorEastAsia" w:hAnsiTheme="minorEastAsia"/>
                                <w:bCs/>
                                <w:sz w:val="24"/>
                              </w:rPr>
                              <w:t>简介</w:t>
                            </w:r>
                            <w:r>
                              <w:rPr>
                                <w:rFonts w:asciiTheme="minorEastAsia" w:eastAsiaTheme="minorEastAsia" w:hAnsiTheme="minorEastAsia" w:hint="eastAsia"/>
                                <w:bCs/>
                                <w:sz w:val="24"/>
                              </w:rPr>
                              <w:t>+</w:t>
                            </w:r>
                            <w:r>
                              <w:rPr>
                                <w:rFonts w:asciiTheme="minorEastAsia" w:eastAsiaTheme="minorEastAsia" w:hAnsiTheme="minorEastAsia"/>
                                <w:bCs/>
                                <w:sz w:val="24"/>
                              </w:rPr>
                              <w:t>评价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位置：输出到用户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42" o:spid="_x0000_s1058" type="#_x0000_t202" style="width:380pt;height:1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电影信息表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别名：电影信息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描述：对不同电影的描述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w:t>
                      </w:r>
                      <w:r>
                        <w:rPr>
                          <w:rFonts w:asciiTheme="minorEastAsia" w:eastAsiaTheme="minorEastAsia" w:hAnsiTheme="minorEastAsia" w:hint="eastAsia"/>
                          <w:sz w:val="24"/>
                        </w:rPr>
                        <w:t>电影信息表</w:t>
                      </w:r>
                      <w:r>
                        <w:rPr>
                          <w:rFonts w:asciiTheme="minorEastAsia" w:eastAsiaTheme="minorEastAsia" w:hAnsiTheme="minorEastAsia"/>
                          <w:bCs/>
                          <w:sz w:val="24"/>
                        </w:rPr>
                        <w:t>=</w:t>
                      </w:r>
                      <w:r>
                        <w:rPr>
                          <w:rFonts w:asciiTheme="minorEastAsia" w:eastAsiaTheme="minorEastAsia" w:hAnsiTheme="minorEastAsia" w:hint="eastAsia"/>
                          <w:bCs/>
                          <w:sz w:val="24"/>
                        </w:rPr>
                        <w:t>电影名称</w:t>
                      </w:r>
                      <w:r>
                        <w:rPr>
                          <w:rFonts w:asciiTheme="minorEastAsia" w:eastAsiaTheme="minorEastAsia" w:hAnsiTheme="minorEastAsia"/>
                          <w:bCs/>
                          <w:sz w:val="24"/>
                        </w:rPr>
                        <w:t>+电影</w:t>
                      </w:r>
                      <w:r>
                        <w:rPr>
                          <w:rFonts w:asciiTheme="minorEastAsia" w:eastAsiaTheme="minorEastAsia" w:hAnsiTheme="minorEastAsia" w:hint="eastAsia"/>
                          <w:bCs/>
                          <w:sz w:val="24"/>
                        </w:rPr>
                        <w:t>编号+导演+</w:t>
                      </w:r>
                      <w:r>
                        <w:rPr>
                          <w:rFonts w:asciiTheme="minorEastAsia" w:eastAsiaTheme="minorEastAsia" w:hAnsiTheme="minorEastAsia"/>
                          <w:bCs/>
                          <w:sz w:val="24"/>
                        </w:rPr>
                        <w:t>演员</w:t>
                      </w:r>
                      <w:r>
                        <w:rPr>
                          <w:rFonts w:asciiTheme="minorEastAsia" w:eastAsiaTheme="minorEastAsia" w:hAnsiTheme="minorEastAsia" w:hint="eastAsia"/>
                          <w:bCs/>
                          <w:sz w:val="24"/>
                        </w:rPr>
                        <w:t>+</w:t>
                      </w:r>
                      <w:r>
                        <w:rPr>
                          <w:rFonts w:asciiTheme="minorEastAsia" w:eastAsiaTheme="minorEastAsia" w:hAnsiTheme="minorEastAsia"/>
                          <w:bCs/>
                          <w:sz w:val="24"/>
                        </w:rPr>
                        <w:t>上映</w:t>
                      </w:r>
                      <w:r>
                        <w:rPr>
                          <w:rFonts w:asciiTheme="minorEastAsia" w:eastAsiaTheme="minorEastAsia" w:hAnsiTheme="minorEastAsia" w:hint="eastAsia"/>
                          <w:bCs/>
                          <w:sz w:val="24"/>
                        </w:rPr>
                        <w:t>日期+</w:t>
                      </w:r>
                      <w:r>
                        <w:rPr>
                          <w:rFonts w:asciiTheme="minorEastAsia" w:eastAsiaTheme="minorEastAsia" w:hAnsiTheme="minorEastAsia"/>
                          <w:bCs/>
                          <w:sz w:val="24"/>
                        </w:rPr>
                        <w:t>票房</w:t>
                      </w:r>
                      <w:r>
                        <w:rPr>
                          <w:rFonts w:asciiTheme="minorEastAsia" w:eastAsiaTheme="minorEastAsia" w:hAnsiTheme="minorEastAsia" w:hint="eastAsia"/>
                          <w:bCs/>
                          <w:sz w:val="24"/>
                        </w:rPr>
                        <w:t>+</w:t>
                      </w:r>
                      <w:r>
                        <w:rPr>
                          <w:rFonts w:asciiTheme="minorEastAsia" w:eastAsiaTheme="minorEastAsia" w:hAnsiTheme="minorEastAsia"/>
                          <w:bCs/>
                          <w:sz w:val="24"/>
                        </w:rPr>
                        <w:t>简介</w:t>
                      </w:r>
                      <w:r>
                        <w:rPr>
                          <w:rFonts w:asciiTheme="minorEastAsia" w:eastAsiaTheme="minorEastAsia" w:hAnsiTheme="minorEastAsia" w:hint="eastAsia"/>
                          <w:bCs/>
                          <w:sz w:val="24"/>
                        </w:rPr>
                        <w:t>+</w:t>
                      </w:r>
                      <w:r>
                        <w:rPr>
                          <w:rFonts w:asciiTheme="minorEastAsia" w:eastAsiaTheme="minorEastAsia" w:hAnsiTheme="minorEastAsia"/>
                          <w:bCs/>
                          <w:sz w:val="24"/>
                        </w:rPr>
                        <w:t>评价</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位置：输出到用户</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630045"/>
                <wp:effectExtent l="0" t="0" r="12700" b="27305"/>
                <wp:docPr id="43" name="文本框 43"/>
                <wp:cNvGraphicFramePr/>
                <a:graphic xmlns:a="http://schemas.openxmlformats.org/drawingml/2006/main">
                  <a:graphicData uri="http://schemas.microsoft.com/office/word/2010/wordprocessingShape">
                    <wps:wsp>
                      <wps:cNvSpPr txBox="1"/>
                      <wps:spPr>
                        <a:xfrm>
                          <a:off x="0" y="0"/>
                          <a:ext cx="4826000" cy="1630325"/>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导演信息表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别名：导演信息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描述：对导演的描述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w:t>
                            </w:r>
                            <w:r>
                              <w:rPr>
                                <w:rFonts w:asciiTheme="minorEastAsia" w:eastAsiaTheme="minorEastAsia" w:hAnsiTheme="minorEastAsia" w:hint="eastAsia"/>
                                <w:sz w:val="24"/>
                              </w:rPr>
                              <w:t>导演信息表</w:t>
                            </w:r>
                            <w:r>
                              <w:rPr>
                                <w:rFonts w:asciiTheme="minorEastAsia" w:eastAsiaTheme="minorEastAsia" w:hAnsiTheme="minorEastAsia"/>
                                <w:bCs/>
                                <w:sz w:val="24"/>
                              </w:rPr>
                              <w:t>=</w:t>
                            </w:r>
                            <w:r>
                              <w:rPr>
                                <w:rFonts w:asciiTheme="minorEastAsia" w:eastAsiaTheme="minorEastAsia" w:hAnsiTheme="minorEastAsia" w:hint="eastAsia"/>
                                <w:bCs/>
                                <w:sz w:val="24"/>
                              </w:rPr>
                              <w:t>电影信息+</w:t>
                            </w:r>
                            <w:r>
                              <w:rPr>
                                <w:rFonts w:asciiTheme="minorEastAsia" w:eastAsiaTheme="minorEastAsia" w:hAnsiTheme="minorEastAsia"/>
                                <w:bCs/>
                                <w:sz w:val="24"/>
                              </w:rPr>
                              <w:t>简介</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位置：电影信息表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43" o:spid="_x0000_s1059" type="#_x0000_t202" style="width:380pt;height:1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导演信息表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别名：导演信息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描述：对导演的描述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w:t>
                      </w:r>
                      <w:r>
                        <w:rPr>
                          <w:rFonts w:asciiTheme="minorEastAsia" w:eastAsiaTheme="minorEastAsia" w:hAnsiTheme="minorEastAsia" w:hint="eastAsia"/>
                          <w:sz w:val="24"/>
                        </w:rPr>
                        <w:t>导演信息表</w:t>
                      </w:r>
                      <w:r>
                        <w:rPr>
                          <w:rFonts w:asciiTheme="minorEastAsia" w:eastAsiaTheme="minorEastAsia" w:hAnsiTheme="minorEastAsia"/>
                          <w:bCs/>
                          <w:sz w:val="24"/>
                        </w:rPr>
                        <w:t>=</w:t>
                      </w:r>
                      <w:r>
                        <w:rPr>
                          <w:rFonts w:asciiTheme="minorEastAsia" w:eastAsiaTheme="minorEastAsia" w:hAnsiTheme="minorEastAsia" w:hint="eastAsia"/>
                          <w:bCs/>
                          <w:sz w:val="24"/>
                        </w:rPr>
                        <w:t>电影信息+</w:t>
                      </w:r>
                      <w:r>
                        <w:rPr>
                          <w:rFonts w:asciiTheme="minorEastAsia" w:eastAsiaTheme="minorEastAsia" w:hAnsiTheme="minorEastAsia"/>
                          <w:bCs/>
                          <w:sz w:val="24"/>
                        </w:rPr>
                        <w:t>简介</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位置：电影信息表</w:t>
                      </w:r>
                    </w:p>
                  </w:txbxContent>
                </v:textbox>
                <w10:anchorlock/>
              </v:shape>
            </w:pict>
          </mc:Fallback>
        </mc:AlternateContent>
      </w:r>
    </w:p>
    <w:p w:rsidR="00F935F8" w:rsidRDefault="00FD164F">
      <w:pPr>
        <w:pStyle w:val="af0"/>
        <w:spacing w:line="360" w:lineRule="auto"/>
        <w:ind w:left="854" w:firstLineChars="0" w:firstLine="0"/>
        <w:rPr>
          <w:rFonts w:asciiTheme="minorEastAsia" w:eastAsiaTheme="minorEastAsia" w:hAnsiTheme="minorEastAsia"/>
          <w:b/>
          <w:sz w:val="24"/>
        </w:rPr>
      </w:pPr>
      <w:r>
        <w:rPr>
          <w:rFonts w:asciiTheme="minorEastAsia" w:eastAsiaTheme="minorEastAsia" w:hAnsiTheme="minorEastAsia" w:hint="eastAsia"/>
          <w:b/>
          <w:noProof/>
          <w:sz w:val="24"/>
          <w:lang w:bidi="ar-SA"/>
        </w:rPr>
        <mc:AlternateContent>
          <mc:Choice Requires="wps">
            <w:drawing>
              <wp:inline distT="0" distB="0" distL="0" distR="0">
                <wp:extent cx="4826000" cy="1708150"/>
                <wp:effectExtent l="0" t="0" r="12700" b="25400"/>
                <wp:docPr id="44" name="文本框 44"/>
                <wp:cNvGraphicFramePr/>
                <a:graphic xmlns:a="http://schemas.openxmlformats.org/drawingml/2006/main">
                  <a:graphicData uri="http://schemas.microsoft.com/office/word/2010/wordprocessingShape">
                    <wps:wsp>
                      <wps:cNvSpPr txBox="1"/>
                      <wps:spPr>
                        <a:xfrm>
                          <a:off x="0" y="0"/>
                          <a:ext cx="4826000" cy="1708298"/>
                        </a:xfrm>
                        <a:prstGeom prst="rect">
                          <a:avLst/>
                        </a:prstGeom>
                        <a:solidFill>
                          <a:schemeClr val="lt1"/>
                        </a:solidFill>
                        <a:ln w="6350">
                          <a:solidFill>
                            <a:prstClr val="black"/>
                          </a:solidFill>
                        </a:ln>
                      </wps:spPr>
                      <wps:txb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演员信息表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w:t>
                            </w:r>
                            <w:r>
                              <w:rPr>
                                <w:rFonts w:asciiTheme="minorEastAsia" w:eastAsiaTheme="minorEastAsia" w:hAnsiTheme="minorEastAsia" w:hint="eastAsia"/>
                                <w:sz w:val="24"/>
                              </w:rPr>
                              <w:t>演员</w:t>
                            </w:r>
                            <w:r>
                              <w:rPr>
                                <w:rFonts w:asciiTheme="minorEastAsia" w:eastAsiaTheme="minorEastAsia" w:hAnsiTheme="minorEastAsia" w:hint="eastAsia"/>
                                <w:bCs/>
                                <w:sz w:val="24"/>
                              </w:rPr>
                              <w:t>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w:t>
                            </w:r>
                            <w:r>
                              <w:rPr>
                                <w:rFonts w:asciiTheme="minorEastAsia" w:eastAsiaTheme="minorEastAsia" w:hAnsiTheme="minorEastAsia" w:hint="eastAsia"/>
                                <w:sz w:val="24"/>
                              </w:rPr>
                              <w:t>演员</w:t>
                            </w:r>
                            <w:r>
                              <w:rPr>
                                <w:rFonts w:asciiTheme="minorEastAsia" w:eastAsiaTheme="minorEastAsia" w:hAnsiTheme="minorEastAsia" w:hint="eastAsia"/>
                                <w:bCs/>
                                <w:sz w:val="24"/>
                              </w:rPr>
                              <w:t>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w:t>
                            </w:r>
                            <w:r>
                              <w:rPr>
                                <w:rFonts w:asciiTheme="minorEastAsia" w:eastAsiaTheme="minorEastAsia" w:hAnsiTheme="minorEastAsia" w:hint="eastAsia"/>
                                <w:sz w:val="24"/>
                              </w:rPr>
                              <w:t>演员信息表</w:t>
                            </w:r>
                            <w:r>
                              <w:rPr>
                                <w:rFonts w:asciiTheme="minorEastAsia" w:eastAsiaTheme="minorEastAsia" w:hAnsiTheme="minorEastAsia"/>
                                <w:bCs/>
                                <w:sz w:val="24"/>
                              </w:rPr>
                              <w:t>=</w:t>
                            </w:r>
                            <w:r>
                              <w:rPr>
                                <w:rFonts w:asciiTheme="minorEastAsia" w:eastAsiaTheme="minorEastAsia" w:hAnsiTheme="minorEastAsia" w:hint="eastAsia"/>
                                <w:bCs/>
                                <w:sz w:val="24"/>
                              </w:rPr>
                              <w:t>电影信息+</w:t>
                            </w:r>
                            <w:r>
                              <w:rPr>
                                <w:rFonts w:asciiTheme="minorEastAsia" w:eastAsiaTheme="minorEastAsia" w:hAnsiTheme="minorEastAsia"/>
                                <w:bCs/>
                                <w:sz w:val="24"/>
                              </w:rPr>
                              <w:t>简介</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位置：电影信息表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文本框 44" o:spid="_x0000_s1060" type="#_x0000_t202" style="width:380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" fillcolor="white [3201]" strokeweight=".5pt">
                <v:textbox>
                  <w:txbxContent>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名字：</w:t>
                      </w:r>
                      <w:r>
                        <w:rPr>
                          <w:rFonts w:asciiTheme="minorEastAsia" w:eastAsiaTheme="minorEastAsia" w:hAnsiTheme="minorEastAsia" w:hint="eastAsia"/>
                          <w:sz w:val="24"/>
                        </w:rPr>
                        <w:t>演员信息表</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别名：</w:t>
                      </w:r>
                      <w:r>
                        <w:rPr>
                          <w:rFonts w:asciiTheme="minorEastAsia" w:eastAsiaTheme="minorEastAsia" w:hAnsiTheme="minorEastAsia" w:hint="eastAsia"/>
                          <w:sz w:val="24"/>
                        </w:rPr>
                        <w:t>演员</w:t>
                      </w:r>
                      <w:r>
                        <w:rPr>
                          <w:rFonts w:asciiTheme="minorEastAsia" w:eastAsiaTheme="minorEastAsia" w:hAnsiTheme="minorEastAsia" w:hint="eastAsia"/>
                          <w:bCs/>
                          <w:sz w:val="24"/>
                        </w:rPr>
                        <w:t>信息</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描述：对</w:t>
                      </w:r>
                      <w:r>
                        <w:rPr>
                          <w:rFonts w:asciiTheme="minorEastAsia" w:eastAsiaTheme="minorEastAsia" w:hAnsiTheme="minorEastAsia" w:hint="eastAsia"/>
                          <w:sz w:val="24"/>
                        </w:rPr>
                        <w:t>演员</w:t>
                      </w:r>
                      <w:r>
                        <w:rPr>
                          <w:rFonts w:asciiTheme="minorEastAsia" w:eastAsiaTheme="minorEastAsia" w:hAnsiTheme="minorEastAsia" w:hint="eastAsia"/>
                          <w:bCs/>
                          <w:sz w:val="24"/>
                        </w:rPr>
                        <w:t>的描述</w:t>
                      </w:r>
                    </w:p>
                    <w:p w:rsidR="001733B6" w:rsidRDefault="001733B6">
                      <w:pPr>
                        <w:pStyle w:val="af0"/>
                        <w:spacing w:line="360" w:lineRule="auto"/>
                        <w:ind w:firstLineChars="0" w:firstLine="0"/>
                        <w:rPr>
                          <w:rFonts w:asciiTheme="minorEastAsia" w:eastAsiaTheme="minorEastAsia" w:hAnsiTheme="minorEastAsia"/>
                          <w:bCs/>
                          <w:sz w:val="24"/>
                        </w:rPr>
                      </w:pPr>
                      <w:r>
                        <w:rPr>
                          <w:rFonts w:asciiTheme="minorEastAsia" w:eastAsiaTheme="minorEastAsia" w:hAnsiTheme="minorEastAsia" w:hint="eastAsia"/>
                          <w:bCs/>
                          <w:sz w:val="24"/>
                        </w:rPr>
                        <w:t>定义：</w:t>
                      </w:r>
                      <w:r>
                        <w:rPr>
                          <w:rFonts w:asciiTheme="minorEastAsia" w:eastAsiaTheme="minorEastAsia" w:hAnsiTheme="minorEastAsia" w:hint="eastAsia"/>
                          <w:sz w:val="24"/>
                        </w:rPr>
                        <w:t>演员信息表</w:t>
                      </w:r>
                      <w:r>
                        <w:rPr>
                          <w:rFonts w:asciiTheme="minorEastAsia" w:eastAsiaTheme="minorEastAsia" w:hAnsiTheme="minorEastAsia"/>
                          <w:bCs/>
                          <w:sz w:val="24"/>
                        </w:rPr>
                        <w:t>=</w:t>
                      </w:r>
                      <w:r>
                        <w:rPr>
                          <w:rFonts w:asciiTheme="minorEastAsia" w:eastAsiaTheme="minorEastAsia" w:hAnsiTheme="minorEastAsia" w:hint="eastAsia"/>
                          <w:bCs/>
                          <w:sz w:val="24"/>
                        </w:rPr>
                        <w:t>电影信息+</w:t>
                      </w:r>
                      <w:r>
                        <w:rPr>
                          <w:rFonts w:asciiTheme="minorEastAsia" w:eastAsiaTheme="minorEastAsia" w:hAnsiTheme="minorEastAsia"/>
                          <w:bCs/>
                          <w:sz w:val="24"/>
                        </w:rPr>
                        <w:t>简介</w:t>
                      </w:r>
                    </w:p>
                    <w:p w:rsidR="001733B6" w:rsidRDefault="001733B6">
                      <w:pPr>
                        <w:rPr>
                          <w:rFonts w:asciiTheme="minorEastAsia" w:eastAsiaTheme="minorEastAsia" w:hAnsiTheme="minorEastAsia"/>
                          <w:bCs/>
                          <w:sz w:val="24"/>
                        </w:rPr>
                      </w:pPr>
                      <w:r>
                        <w:rPr>
                          <w:rFonts w:asciiTheme="minorEastAsia" w:eastAsiaTheme="minorEastAsia" w:hAnsiTheme="minorEastAsia" w:hint="eastAsia"/>
                          <w:bCs/>
                          <w:sz w:val="24"/>
                        </w:rPr>
                        <w:t>位置：电影信息表</w:t>
                      </w:r>
                    </w:p>
                  </w:txbxContent>
                </v:textbox>
                <w10:anchorlock/>
              </v:shape>
            </w:pict>
          </mc:Fallback>
        </mc:AlternateContent>
      </w:r>
    </w:p>
    <w:p w:rsidR="00F935F8" w:rsidRDefault="00FD164F">
      <w:pPr>
        <w:pStyle w:val="2"/>
        <w:spacing w:before="156" w:after="156" w:line="240" w:lineRule="auto"/>
      </w:pPr>
      <w:bookmarkStart w:id="424" w:name="_Toc105951565"/>
      <w:r>
        <w:t>3.4</w:t>
      </w:r>
      <w:r>
        <w:rPr>
          <w:rFonts w:hint="eastAsia"/>
        </w:rPr>
        <w:t>实体联系分析</w:t>
      </w:r>
      <w:bookmarkEnd w:id="424"/>
    </w:p>
    <w:p w:rsidR="00F935F8" w:rsidRDefault="00FD164F">
      <w:pPr>
        <w:pStyle w:val="3"/>
        <w:rPr>
          <w:b/>
          <w:sz w:val="28"/>
          <w:szCs w:val="28"/>
        </w:rPr>
      </w:pPr>
      <w:bookmarkStart w:id="425" w:name="_Toc105951566"/>
      <w:r>
        <w:rPr>
          <w:rFonts w:hint="eastAsia"/>
          <w:b/>
          <w:sz w:val="28"/>
          <w:szCs w:val="28"/>
        </w:rPr>
        <w:t>3</w:t>
      </w:r>
      <w:r>
        <w:rPr>
          <w:b/>
          <w:sz w:val="28"/>
          <w:szCs w:val="28"/>
        </w:rPr>
        <w:t xml:space="preserve">.4.1 </w:t>
      </w:r>
      <w:r>
        <w:rPr>
          <w:rFonts w:hint="eastAsia"/>
          <w:b/>
          <w:sz w:val="28"/>
          <w:szCs w:val="28"/>
        </w:rPr>
        <w:t>实体提取</w:t>
      </w:r>
      <w:bookmarkEnd w:id="425"/>
    </w:p>
    <w:p w:rsidR="00F935F8" w:rsidRDefault="00FD164F">
      <w:pPr>
        <w:spacing w:line="360" w:lineRule="auto"/>
        <w:ind w:firstLineChars="200" w:firstLine="480"/>
        <w:rPr>
          <w:sz w:val="24"/>
        </w:rPr>
      </w:pPr>
      <w:r>
        <w:rPr>
          <w:rFonts w:hint="eastAsia"/>
          <w:sz w:val="24"/>
        </w:rPr>
        <w:t>由上文分析可知，本系统的研究对象为电影数据，系统使用者为用户，而与电影相关的内容有电影，导演，主演，国家等，故基于</w:t>
      </w:r>
      <w:r>
        <w:rPr>
          <w:rFonts w:hint="eastAsia"/>
          <w:sz w:val="24"/>
        </w:rPr>
        <w:t>P</w:t>
      </w:r>
      <w:r>
        <w:rPr>
          <w:sz w:val="24"/>
        </w:rPr>
        <w:t>ython</w:t>
      </w:r>
      <w:r>
        <w:rPr>
          <w:rFonts w:hint="eastAsia"/>
          <w:sz w:val="24"/>
        </w:rPr>
        <w:t>的电影数据分析系统的实体有：用户，电影，国家，导演，演员</w:t>
      </w:r>
      <w:ins w:id="426" w:author="dell" w:date="2022-04-26T21:08:00Z">
        <w:r>
          <w:rPr>
            <w:rFonts w:hint="eastAsia"/>
            <w:sz w:val="24"/>
          </w:rPr>
          <w:t>，题材，上映方式</w:t>
        </w:r>
      </w:ins>
      <w:r>
        <w:rPr>
          <w:rFonts w:hint="eastAsia"/>
          <w:sz w:val="24"/>
        </w:rPr>
        <w:t>。他们的实体属性</w:t>
      </w:r>
      <w:proofErr w:type="gramStart"/>
      <w:r>
        <w:rPr>
          <w:rFonts w:hint="eastAsia"/>
          <w:sz w:val="24"/>
        </w:rPr>
        <w:t>和主码见表</w:t>
      </w:r>
      <w:proofErr w:type="gramEnd"/>
      <w:r>
        <w:rPr>
          <w:rFonts w:hint="eastAsia"/>
          <w:sz w:val="24"/>
        </w:rPr>
        <w:t>3-2</w:t>
      </w:r>
      <w:r>
        <w:rPr>
          <w:rFonts w:hint="eastAsia"/>
          <w:sz w:val="24"/>
        </w:rPr>
        <w:t>所示：</w:t>
      </w:r>
    </w:p>
    <w:p w:rsidR="00F935F8" w:rsidRDefault="00FD164F">
      <w:pPr>
        <w:spacing w:line="360" w:lineRule="auto"/>
        <w:ind w:firstLineChars="200" w:firstLine="420"/>
        <w:jc w:val="center"/>
        <w:rPr>
          <w:rFonts w:asciiTheme="minorEastAsia" w:eastAsiaTheme="minorEastAsia" w:hAnsiTheme="minorEastAsia"/>
          <w:sz w:val="24"/>
        </w:rPr>
      </w:pPr>
      <w:r>
        <w:rPr>
          <w:rFonts w:eastAsia="黑体" w:hint="eastAsia"/>
          <w:szCs w:val="21"/>
        </w:rPr>
        <w:t>表</w:t>
      </w:r>
      <w:r>
        <w:rPr>
          <w:rFonts w:eastAsia="黑体" w:hint="eastAsia"/>
          <w:szCs w:val="21"/>
        </w:rPr>
        <w:t xml:space="preserve">3-2 </w:t>
      </w:r>
      <w:r>
        <w:rPr>
          <w:rFonts w:eastAsia="黑体" w:hint="eastAsia"/>
          <w:szCs w:val="21"/>
        </w:rPr>
        <w:t>实体提取结果</w:t>
      </w:r>
    </w:p>
    <w:tbl>
      <w:tblPr>
        <w:tblStyle w:val="ab"/>
        <w:tblW w:w="0" w:type="auto"/>
        <w:tblLook w:val="04A0" w:firstRow="1" w:lastRow="0" w:firstColumn="1" w:lastColumn="0" w:noHBand="0" w:noVBand="1"/>
      </w:tblPr>
      <w:tblGrid>
        <w:gridCol w:w="1242"/>
        <w:gridCol w:w="1418"/>
        <w:gridCol w:w="6002"/>
      </w:tblGrid>
      <w:tr w:rsidR="00F935F8">
        <w:tc>
          <w:tcPr>
            <w:tcW w:w="1242" w:type="dxa"/>
          </w:tcPr>
          <w:p w:rsidR="00F935F8" w:rsidRDefault="00FD164F">
            <w:pPr>
              <w:tabs>
                <w:tab w:val="left" w:pos="210"/>
              </w:tabs>
              <w:spacing w:line="360" w:lineRule="auto"/>
              <w:jc w:val="center"/>
              <w:rPr>
                <w:sz w:val="24"/>
              </w:rPr>
            </w:pPr>
            <w:del w:id="427" w:author="周万怀" w:date="2022-04-24T08:48:00Z">
              <w:r>
                <w:rPr>
                  <w:rFonts w:hint="eastAsia"/>
                  <w:sz w:val="24"/>
                </w:rPr>
                <w:delText>数据项</w:delText>
              </w:r>
            </w:del>
            <w:ins w:id="428" w:author="周万怀" w:date="2022-04-24T08:48:00Z">
              <w:r>
                <w:rPr>
                  <w:rFonts w:hint="eastAsia"/>
                  <w:sz w:val="24"/>
                </w:rPr>
                <w:t>实体</w:t>
              </w:r>
            </w:ins>
          </w:p>
        </w:tc>
        <w:tc>
          <w:tcPr>
            <w:tcW w:w="1418" w:type="dxa"/>
          </w:tcPr>
          <w:p w:rsidR="00F935F8" w:rsidRDefault="00FD164F">
            <w:pPr>
              <w:spacing w:line="360" w:lineRule="auto"/>
              <w:jc w:val="center"/>
              <w:rPr>
                <w:sz w:val="24"/>
              </w:rPr>
            </w:pPr>
            <w:proofErr w:type="gramStart"/>
            <w:r>
              <w:rPr>
                <w:rFonts w:hint="eastAsia"/>
                <w:sz w:val="24"/>
              </w:rPr>
              <w:t>主码</w:t>
            </w:r>
            <w:proofErr w:type="gramEnd"/>
          </w:p>
        </w:tc>
        <w:tc>
          <w:tcPr>
            <w:tcW w:w="6002" w:type="dxa"/>
          </w:tcPr>
          <w:p w:rsidR="00F935F8" w:rsidRDefault="00FD164F">
            <w:pPr>
              <w:tabs>
                <w:tab w:val="left" w:pos="675"/>
              </w:tabs>
              <w:spacing w:line="360" w:lineRule="auto"/>
              <w:jc w:val="center"/>
              <w:rPr>
                <w:sz w:val="24"/>
              </w:rPr>
            </w:pPr>
            <w:r>
              <w:rPr>
                <w:rFonts w:hint="eastAsia"/>
                <w:sz w:val="24"/>
              </w:rPr>
              <w:t>主要属性</w:t>
            </w:r>
          </w:p>
        </w:tc>
      </w:tr>
      <w:tr w:rsidR="00F935F8">
        <w:tc>
          <w:tcPr>
            <w:tcW w:w="1242" w:type="dxa"/>
          </w:tcPr>
          <w:p w:rsidR="00F935F8" w:rsidRDefault="00FD164F">
            <w:pPr>
              <w:spacing w:line="360" w:lineRule="auto"/>
              <w:jc w:val="center"/>
              <w:rPr>
                <w:sz w:val="24"/>
              </w:rPr>
            </w:pPr>
            <w:r>
              <w:rPr>
                <w:rFonts w:hint="eastAsia"/>
                <w:sz w:val="24"/>
              </w:rPr>
              <w:t>用户</w:t>
            </w:r>
          </w:p>
        </w:tc>
        <w:tc>
          <w:tcPr>
            <w:tcW w:w="1418" w:type="dxa"/>
          </w:tcPr>
          <w:p w:rsidR="00F935F8" w:rsidRDefault="00FD164F">
            <w:pPr>
              <w:spacing w:line="360" w:lineRule="auto"/>
              <w:jc w:val="center"/>
              <w:rPr>
                <w:sz w:val="24"/>
              </w:rPr>
            </w:pPr>
            <w:r>
              <w:rPr>
                <w:rFonts w:hint="eastAsia"/>
                <w:sz w:val="24"/>
              </w:rPr>
              <w:t>用户编号</w:t>
            </w:r>
          </w:p>
        </w:tc>
        <w:tc>
          <w:tcPr>
            <w:tcW w:w="6002" w:type="dxa"/>
          </w:tcPr>
          <w:p w:rsidR="00F935F8" w:rsidRDefault="00FD164F">
            <w:pPr>
              <w:spacing w:line="360" w:lineRule="auto"/>
              <w:jc w:val="center"/>
              <w:rPr>
                <w:sz w:val="24"/>
              </w:rPr>
            </w:pPr>
            <w:r>
              <w:rPr>
                <w:rFonts w:hint="eastAsia"/>
                <w:sz w:val="24"/>
              </w:rPr>
              <w:t>用户编号，用户密码，用户权限</w:t>
            </w:r>
          </w:p>
        </w:tc>
      </w:tr>
      <w:tr w:rsidR="00F935F8">
        <w:tc>
          <w:tcPr>
            <w:tcW w:w="1242" w:type="dxa"/>
          </w:tcPr>
          <w:p w:rsidR="00F935F8" w:rsidRDefault="00FD164F">
            <w:pPr>
              <w:spacing w:line="360" w:lineRule="auto"/>
              <w:jc w:val="center"/>
              <w:rPr>
                <w:sz w:val="24"/>
              </w:rPr>
            </w:pPr>
            <w:r>
              <w:rPr>
                <w:rFonts w:hint="eastAsia"/>
                <w:sz w:val="24"/>
              </w:rPr>
              <w:lastRenderedPageBreak/>
              <w:t>电影</w:t>
            </w:r>
          </w:p>
        </w:tc>
        <w:tc>
          <w:tcPr>
            <w:tcW w:w="1418" w:type="dxa"/>
          </w:tcPr>
          <w:p w:rsidR="00F935F8" w:rsidRDefault="00FD164F">
            <w:pPr>
              <w:spacing w:line="360" w:lineRule="auto"/>
              <w:jc w:val="center"/>
              <w:rPr>
                <w:sz w:val="24"/>
              </w:rPr>
            </w:pPr>
            <w:r>
              <w:rPr>
                <w:rFonts w:hint="eastAsia"/>
                <w:sz w:val="24"/>
              </w:rPr>
              <w:t>电影编号</w:t>
            </w:r>
          </w:p>
        </w:tc>
        <w:tc>
          <w:tcPr>
            <w:tcW w:w="6002" w:type="dxa"/>
          </w:tcPr>
          <w:p w:rsidR="00F935F8" w:rsidRDefault="00FD164F">
            <w:pPr>
              <w:spacing w:line="360" w:lineRule="auto"/>
              <w:jc w:val="center"/>
              <w:rPr>
                <w:sz w:val="24"/>
              </w:rPr>
            </w:pPr>
            <w:r>
              <w:rPr>
                <w:rFonts w:hint="eastAsia"/>
                <w:sz w:val="24"/>
              </w:rPr>
              <w:t>电影编号，电影名称，导演，主演，国家，票房，简介，影评，上映</w:t>
            </w:r>
            <w:del w:id="429" w:author="dell" w:date="2022-04-26T20:55:00Z">
              <w:r>
                <w:rPr>
                  <w:rFonts w:hint="eastAsia"/>
                  <w:sz w:val="24"/>
                </w:rPr>
                <w:delText>事件</w:delText>
              </w:r>
            </w:del>
            <w:ins w:id="430" w:author="dell" w:date="2022-04-26T20:55:00Z">
              <w:r>
                <w:rPr>
                  <w:rFonts w:hint="eastAsia"/>
                  <w:sz w:val="24"/>
                </w:rPr>
                <w:t>时间，题材，上映方式</w:t>
              </w:r>
            </w:ins>
            <w:r>
              <w:rPr>
                <w:rFonts w:hint="eastAsia"/>
                <w:sz w:val="24"/>
              </w:rPr>
              <w:t>，放映方式</w:t>
            </w:r>
          </w:p>
        </w:tc>
      </w:tr>
      <w:tr w:rsidR="00F935F8">
        <w:tc>
          <w:tcPr>
            <w:tcW w:w="1242" w:type="dxa"/>
          </w:tcPr>
          <w:p w:rsidR="00F935F8" w:rsidRDefault="00FD164F">
            <w:pPr>
              <w:spacing w:line="360" w:lineRule="auto"/>
              <w:jc w:val="center"/>
              <w:rPr>
                <w:sz w:val="24"/>
              </w:rPr>
            </w:pPr>
            <w:r>
              <w:rPr>
                <w:rFonts w:hint="eastAsia"/>
                <w:sz w:val="24"/>
              </w:rPr>
              <w:t>国家</w:t>
            </w:r>
          </w:p>
        </w:tc>
        <w:tc>
          <w:tcPr>
            <w:tcW w:w="1418" w:type="dxa"/>
          </w:tcPr>
          <w:p w:rsidR="00F935F8" w:rsidRDefault="00FD164F">
            <w:pPr>
              <w:spacing w:line="360" w:lineRule="auto"/>
              <w:jc w:val="center"/>
              <w:rPr>
                <w:sz w:val="24"/>
              </w:rPr>
            </w:pPr>
            <w:r>
              <w:rPr>
                <w:rFonts w:hint="eastAsia"/>
                <w:sz w:val="24"/>
              </w:rPr>
              <w:t>国家编号</w:t>
            </w:r>
          </w:p>
        </w:tc>
        <w:tc>
          <w:tcPr>
            <w:tcW w:w="6002" w:type="dxa"/>
          </w:tcPr>
          <w:p w:rsidR="00F935F8" w:rsidRDefault="00FD164F">
            <w:pPr>
              <w:spacing w:line="360" w:lineRule="auto"/>
              <w:jc w:val="center"/>
              <w:rPr>
                <w:sz w:val="24"/>
              </w:rPr>
            </w:pPr>
            <w:r>
              <w:rPr>
                <w:rFonts w:hint="eastAsia"/>
                <w:sz w:val="24"/>
              </w:rPr>
              <w:t>国家编号，国家名称，国家人口，国土面积</w:t>
            </w:r>
          </w:p>
        </w:tc>
      </w:tr>
      <w:tr w:rsidR="00F935F8">
        <w:tc>
          <w:tcPr>
            <w:tcW w:w="1242" w:type="dxa"/>
          </w:tcPr>
          <w:p w:rsidR="00F935F8" w:rsidRDefault="00FD164F">
            <w:pPr>
              <w:spacing w:line="360" w:lineRule="auto"/>
              <w:jc w:val="center"/>
              <w:rPr>
                <w:sz w:val="24"/>
              </w:rPr>
            </w:pPr>
            <w:r>
              <w:rPr>
                <w:rFonts w:hint="eastAsia"/>
                <w:sz w:val="24"/>
              </w:rPr>
              <w:t>导演</w:t>
            </w:r>
          </w:p>
        </w:tc>
        <w:tc>
          <w:tcPr>
            <w:tcW w:w="1418" w:type="dxa"/>
          </w:tcPr>
          <w:p w:rsidR="00F935F8" w:rsidRDefault="00FD164F">
            <w:pPr>
              <w:spacing w:line="360" w:lineRule="auto"/>
              <w:jc w:val="center"/>
              <w:rPr>
                <w:sz w:val="24"/>
              </w:rPr>
            </w:pPr>
            <w:r>
              <w:rPr>
                <w:rFonts w:hint="eastAsia"/>
                <w:sz w:val="24"/>
              </w:rPr>
              <w:t>导演编号</w:t>
            </w:r>
          </w:p>
        </w:tc>
        <w:tc>
          <w:tcPr>
            <w:tcW w:w="6002" w:type="dxa"/>
          </w:tcPr>
          <w:p w:rsidR="00F935F8" w:rsidRDefault="00FD164F">
            <w:pPr>
              <w:spacing w:line="360" w:lineRule="auto"/>
              <w:jc w:val="center"/>
              <w:rPr>
                <w:sz w:val="24"/>
              </w:rPr>
            </w:pPr>
            <w:r>
              <w:rPr>
                <w:rFonts w:hint="eastAsia"/>
                <w:sz w:val="24"/>
              </w:rPr>
              <w:t>导演编号，姓名，年龄，性别，国家，联系方式</w:t>
            </w:r>
          </w:p>
        </w:tc>
      </w:tr>
      <w:tr w:rsidR="00F935F8">
        <w:tc>
          <w:tcPr>
            <w:tcW w:w="1242" w:type="dxa"/>
          </w:tcPr>
          <w:p w:rsidR="00F935F8" w:rsidRDefault="00FD164F">
            <w:pPr>
              <w:spacing w:line="360" w:lineRule="auto"/>
              <w:jc w:val="center"/>
              <w:rPr>
                <w:sz w:val="24"/>
              </w:rPr>
            </w:pPr>
            <w:r>
              <w:rPr>
                <w:rFonts w:hint="eastAsia"/>
                <w:sz w:val="24"/>
              </w:rPr>
              <w:t>演员</w:t>
            </w:r>
          </w:p>
        </w:tc>
        <w:tc>
          <w:tcPr>
            <w:tcW w:w="1418" w:type="dxa"/>
          </w:tcPr>
          <w:p w:rsidR="00F935F8" w:rsidRDefault="00FD164F">
            <w:pPr>
              <w:spacing w:line="360" w:lineRule="auto"/>
              <w:jc w:val="center"/>
              <w:rPr>
                <w:sz w:val="24"/>
              </w:rPr>
            </w:pPr>
            <w:r>
              <w:rPr>
                <w:rFonts w:hint="eastAsia"/>
                <w:sz w:val="24"/>
              </w:rPr>
              <w:t>演员编号</w:t>
            </w:r>
          </w:p>
        </w:tc>
        <w:tc>
          <w:tcPr>
            <w:tcW w:w="6002" w:type="dxa"/>
          </w:tcPr>
          <w:p w:rsidR="00F935F8" w:rsidRDefault="00FD164F">
            <w:pPr>
              <w:spacing w:line="360" w:lineRule="auto"/>
              <w:jc w:val="center"/>
              <w:rPr>
                <w:sz w:val="24"/>
              </w:rPr>
            </w:pPr>
            <w:r>
              <w:rPr>
                <w:rFonts w:hint="eastAsia"/>
                <w:sz w:val="24"/>
              </w:rPr>
              <w:t>演员编号，姓名，年龄，性别，国家，联系方式</w:t>
            </w:r>
          </w:p>
        </w:tc>
      </w:tr>
      <w:tr w:rsidR="00F935F8">
        <w:trPr>
          <w:ins w:id="431" w:author="周万怀" w:date="2022-04-24T08:48:00Z"/>
        </w:trPr>
        <w:tc>
          <w:tcPr>
            <w:tcW w:w="1242" w:type="dxa"/>
          </w:tcPr>
          <w:p w:rsidR="00F935F8" w:rsidRDefault="00FD164F">
            <w:pPr>
              <w:spacing w:line="360" w:lineRule="auto"/>
              <w:jc w:val="center"/>
              <w:rPr>
                <w:ins w:id="432" w:author="周万怀" w:date="2022-04-24T08:48:00Z"/>
                <w:sz w:val="24"/>
              </w:rPr>
            </w:pPr>
            <w:ins w:id="433" w:author="周万怀" w:date="2022-04-24T08:48:00Z">
              <w:del w:id="434" w:author="dell" w:date="2022-04-26T20:53:00Z">
                <w:r>
                  <w:rPr>
                    <w:rFonts w:hint="eastAsia"/>
                    <w:sz w:val="24"/>
                  </w:rPr>
                  <w:delText>类型或</w:delText>
                </w:r>
              </w:del>
              <w:r>
                <w:rPr>
                  <w:rFonts w:hint="eastAsia"/>
                  <w:sz w:val="24"/>
                </w:rPr>
                <w:t>题材</w:t>
              </w:r>
              <w:del w:id="435" w:author="dell" w:date="2022-04-26T20:53:00Z">
                <w:r>
                  <w:rPr>
                    <w:rFonts w:hint="eastAsia"/>
                    <w:sz w:val="24"/>
                  </w:rPr>
                  <w:delText>？</w:delText>
                </w:r>
              </w:del>
            </w:ins>
          </w:p>
        </w:tc>
        <w:tc>
          <w:tcPr>
            <w:tcW w:w="1418" w:type="dxa"/>
          </w:tcPr>
          <w:p w:rsidR="00F935F8" w:rsidRDefault="00FD164F">
            <w:pPr>
              <w:spacing w:line="360" w:lineRule="auto"/>
              <w:jc w:val="center"/>
              <w:rPr>
                <w:ins w:id="436" w:author="周万怀" w:date="2022-04-24T08:48:00Z"/>
                <w:sz w:val="24"/>
              </w:rPr>
            </w:pPr>
            <w:ins w:id="437" w:author="dell" w:date="2022-04-26T20:54:00Z">
              <w:r>
                <w:rPr>
                  <w:sz w:val="24"/>
                </w:rPr>
                <w:t>题材编号</w:t>
              </w:r>
            </w:ins>
          </w:p>
        </w:tc>
        <w:tc>
          <w:tcPr>
            <w:tcW w:w="6002" w:type="dxa"/>
          </w:tcPr>
          <w:p w:rsidR="00F935F8" w:rsidRDefault="00FD164F">
            <w:pPr>
              <w:spacing w:line="360" w:lineRule="auto"/>
              <w:jc w:val="center"/>
              <w:rPr>
                <w:ins w:id="438" w:author="周万怀" w:date="2022-04-24T08:48:00Z"/>
                <w:sz w:val="24"/>
              </w:rPr>
            </w:pPr>
            <w:ins w:id="439" w:author="dell" w:date="2022-04-26T20:54:00Z">
              <w:r>
                <w:rPr>
                  <w:sz w:val="24"/>
                </w:rPr>
                <w:t>题材编号，</w:t>
              </w:r>
            </w:ins>
            <w:r>
              <w:rPr>
                <w:sz w:val="24"/>
              </w:rPr>
              <w:t>题材名称，</w:t>
            </w:r>
            <w:ins w:id="440" w:author="dell" w:date="2022-04-26T20:55:00Z">
              <w:r>
                <w:rPr>
                  <w:sz w:val="24"/>
                </w:rPr>
                <w:t>题材描述</w:t>
              </w:r>
            </w:ins>
          </w:p>
        </w:tc>
      </w:tr>
      <w:tr w:rsidR="00F935F8">
        <w:trPr>
          <w:ins w:id="441" w:author="周万怀" w:date="2022-04-24T08:49:00Z"/>
        </w:trPr>
        <w:tc>
          <w:tcPr>
            <w:tcW w:w="1242" w:type="dxa"/>
          </w:tcPr>
          <w:p w:rsidR="00F935F8" w:rsidRDefault="00FD164F">
            <w:pPr>
              <w:spacing w:line="360" w:lineRule="auto"/>
              <w:jc w:val="center"/>
              <w:rPr>
                <w:ins w:id="442" w:author="周万怀" w:date="2022-04-24T08:49:00Z"/>
                <w:sz w:val="24"/>
              </w:rPr>
            </w:pPr>
            <w:ins w:id="443" w:author="周万怀" w:date="2022-04-24T08:49:00Z">
              <w:del w:id="444" w:author="dell" w:date="2022-04-26T20:54:00Z">
                <w:r>
                  <w:rPr>
                    <w:rFonts w:hint="eastAsia"/>
                    <w:sz w:val="24"/>
                  </w:rPr>
                  <w:delText>语种？</w:delText>
                </w:r>
              </w:del>
            </w:ins>
            <w:ins w:id="445" w:author="dell" w:date="2022-04-26T20:54:00Z">
              <w:r>
                <w:rPr>
                  <w:rFonts w:hint="eastAsia"/>
                  <w:sz w:val="24"/>
                </w:rPr>
                <w:t>上映方式</w:t>
              </w:r>
            </w:ins>
          </w:p>
        </w:tc>
        <w:tc>
          <w:tcPr>
            <w:tcW w:w="1418" w:type="dxa"/>
          </w:tcPr>
          <w:p w:rsidR="00F935F8" w:rsidRDefault="00FD164F">
            <w:pPr>
              <w:spacing w:line="360" w:lineRule="auto"/>
              <w:jc w:val="center"/>
              <w:rPr>
                <w:ins w:id="446" w:author="周万怀" w:date="2022-04-24T08:49:00Z"/>
                <w:sz w:val="24"/>
              </w:rPr>
            </w:pPr>
            <w:r>
              <w:rPr>
                <w:sz w:val="24"/>
              </w:rPr>
              <w:t>上映</w:t>
            </w:r>
            <w:ins w:id="447" w:author="dell" w:date="2022-04-26T20:54:00Z">
              <w:r>
                <w:rPr>
                  <w:sz w:val="24"/>
                </w:rPr>
                <w:t>编号</w:t>
              </w:r>
            </w:ins>
          </w:p>
        </w:tc>
        <w:tc>
          <w:tcPr>
            <w:tcW w:w="6002" w:type="dxa"/>
          </w:tcPr>
          <w:p w:rsidR="00F935F8" w:rsidRDefault="00FD164F">
            <w:pPr>
              <w:spacing w:line="360" w:lineRule="auto"/>
              <w:jc w:val="center"/>
              <w:rPr>
                <w:ins w:id="448" w:author="周万怀" w:date="2022-04-24T08:49:00Z"/>
                <w:sz w:val="24"/>
              </w:rPr>
            </w:pPr>
            <w:r>
              <w:rPr>
                <w:sz w:val="24"/>
              </w:rPr>
              <w:t>上映</w:t>
            </w:r>
            <w:ins w:id="449" w:author="dell" w:date="2022-04-26T20:54:00Z">
              <w:r>
                <w:rPr>
                  <w:sz w:val="24"/>
                </w:rPr>
                <w:t>编号</w:t>
              </w:r>
            </w:ins>
            <w:r>
              <w:rPr>
                <w:sz w:val="24"/>
              </w:rPr>
              <w:t>，上映名称，上映描述</w:t>
            </w:r>
          </w:p>
        </w:tc>
      </w:tr>
      <w:tr w:rsidR="00F935F8">
        <w:trPr>
          <w:ins w:id="450" w:author="周万怀" w:date="2022-04-24T08:49:00Z"/>
        </w:trPr>
        <w:tc>
          <w:tcPr>
            <w:tcW w:w="1242" w:type="dxa"/>
          </w:tcPr>
          <w:p w:rsidR="00F935F8" w:rsidRDefault="00FD164F">
            <w:pPr>
              <w:spacing w:line="360" w:lineRule="auto"/>
              <w:jc w:val="center"/>
              <w:rPr>
                <w:ins w:id="451" w:author="周万怀" w:date="2022-04-24T08:49:00Z"/>
                <w:sz w:val="24"/>
              </w:rPr>
            </w:pPr>
            <w:r>
              <w:rPr>
                <w:sz w:val="24"/>
              </w:rPr>
              <w:t>放映方式</w:t>
            </w:r>
          </w:p>
        </w:tc>
        <w:tc>
          <w:tcPr>
            <w:tcW w:w="1418" w:type="dxa"/>
          </w:tcPr>
          <w:p w:rsidR="00F935F8" w:rsidRDefault="00FD164F">
            <w:pPr>
              <w:spacing w:line="360" w:lineRule="auto"/>
              <w:jc w:val="center"/>
              <w:rPr>
                <w:ins w:id="452" w:author="周万怀" w:date="2022-04-24T08:49:00Z"/>
                <w:sz w:val="24"/>
              </w:rPr>
            </w:pPr>
            <w:r>
              <w:rPr>
                <w:sz w:val="24"/>
              </w:rPr>
              <w:t>放映编号</w:t>
            </w:r>
          </w:p>
        </w:tc>
        <w:tc>
          <w:tcPr>
            <w:tcW w:w="6002" w:type="dxa"/>
          </w:tcPr>
          <w:p w:rsidR="00F935F8" w:rsidRDefault="00FD164F">
            <w:pPr>
              <w:spacing w:line="360" w:lineRule="auto"/>
              <w:jc w:val="center"/>
              <w:rPr>
                <w:ins w:id="453" w:author="周万怀" w:date="2022-04-24T08:49:00Z"/>
                <w:sz w:val="24"/>
              </w:rPr>
            </w:pPr>
            <w:r>
              <w:rPr>
                <w:sz w:val="24"/>
              </w:rPr>
              <w:t>放映编号，放映名称，放映描述</w:t>
            </w:r>
          </w:p>
        </w:tc>
      </w:tr>
    </w:tbl>
    <w:p w:rsidR="00F935F8" w:rsidRDefault="00FD164F">
      <w:pPr>
        <w:pStyle w:val="3"/>
        <w:rPr>
          <w:b/>
          <w:sz w:val="28"/>
          <w:szCs w:val="28"/>
        </w:rPr>
      </w:pPr>
      <w:bookmarkStart w:id="454" w:name="_Toc105951567"/>
      <w:r>
        <w:rPr>
          <w:rFonts w:hint="eastAsia"/>
          <w:b/>
          <w:sz w:val="28"/>
          <w:szCs w:val="28"/>
        </w:rPr>
        <w:t>3</w:t>
      </w:r>
      <w:r>
        <w:rPr>
          <w:b/>
          <w:sz w:val="28"/>
          <w:szCs w:val="28"/>
        </w:rPr>
        <w:t xml:space="preserve">.4.2 </w:t>
      </w:r>
      <w:r>
        <w:rPr>
          <w:rFonts w:hint="eastAsia"/>
          <w:b/>
          <w:sz w:val="28"/>
          <w:szCs w:val="28"/>
        </w:rPr>
        <w:t>实体联系</w:t>
      </w:r>
      <w:bookmarkEnd w:id="454"/>
    </w:p>
    <w:p w:rsidR="00F935F8" w:rsidRDefault="00FD164F">
      <w:pPr>
        <w:spacing w:line="360" w:lineRule="auto"/>
        <w:ind w:firstLineChars="200" w:firstLine="480"/>
        <w:rPr>
          <w:sz w:val="24"/>
        </w:rPr>
      </w:pPr>
      <w:r>
        <w:rPr>
          <w:rFonts w:hint="eastAsia"/>
          <w:sz w:val="24"/>
        </w:rPr>
        <w:t>为</w:t>
      </w:r>
      <w:r w:rsidR="006835D9">
        <w:rPr>
          <w:rFonts w:hint="eastAsia"/>
          <w:sz w:val="24"/>
        </w:rPr>
        <w:t>了更好地展示实体联系</w:t>
      </w:r>
      <w:r>
        <w:rPr>
          <w:rFonts w:hint="eastAsia"/>
          <w:sz w:val="24"/>
        </w:rPr>
        <w:t>效果，实体关系联系图中，将</w:t>
      </w:r>
      <w:r w:rsidR="006835D9">
        <w:rPr>
          <w:rFonts w:hint="eastAsia"/>
          <w:sz w:val="24"/>
        </w:rPr>
        <w:t>各实体及其属性单独</w:t>
      </w:r>
      <w:r>
        <w:rPr>
          <w:rFonts w:hint="eastAsia"/>
          <w:sz w:val="24"/>
        </w:rPr>
        <w:t>显示出来，基于所创建的电影数据分析系统，实体间的关系如下：</w:t>
      </w:r>
    </w:p>
    <w:p w:rsidR="00F935F8" w:rsidRDefault="00FD164F">
      <w:pPr>
        <w:spacing w:line="360" w:lineRule="auto"/>
        <w:jc w:val="center"/>
      </w:pPr>
      <w:r>
        <w:object w:dxaOrig="6528" w:dyaOrig="3240">
          <v:shape id="_x0000_i1034" type="#_x0000_t75" style="width:326.4pt;height:162pt" o:ole="">
            <v:imagedata r:id="rId34" o:title=""/>
          </v:shape>
          <o:OLEObject Type="Embed" ProgID="Visio.Drawing.15" ShapeID="_x0000_i1034" DrawAspect="Content" ObjectID="_1716564842" r:id="rId35"/>
        </w:object>
      </w:r>
      <w:r>
        <w:object w:dxaOrig="4668" w:dyaOrig="2400">
          <v:shape id="_x0000_i1035" type="#_x0000_t75" style="width:233.4pt;height:120pt" o:ole="">
            <v:imagedata r:id="rId36" o:title=""/>
          </v:shape>
          <o:OLEObject Type="Embed" ProgID="Visio.Drawing.15" ShapeID="_x0000_i1035" DrawAspect="Content" ObjectID="_1716564843" r:id="rId37"/>
        </w:object>
      </w:r>
    </w:p>
    <w:p w:rsidR="00F935F8" w:rsidRDefault="00FD164F">
      <w:pPr>
        <w:spacing w:line="360" w:lineRule="auto"/>
        <w:jc w:val="center"/>
      </w:pPr>
      <w:r>
        <w:object w:dxaOrig="5880" w:dyaOrig="2640">
          <v:shape id="_x0000_i1036" type="#_x0000_t75" style="width:294pt;height:132pt" o:ole="">
            <v:imagedata r:id="rId38" o:title=""/>
          </v:shape>
          <o:OLEObject Type="Embed" ProgID="Visio.Drawing.15" ShapeID="_x0000_i1036" DrawAspect="Content" ObjectID="_1716564844" r:id="rId39"/>
        </w:object>
      </w:r>
    </w:p>
    <w:p w:rsidR="00F935F8" w:rsidRDefault="00FD164F">
      <w:pPr>
        <w:spacing w:line="360" w:lineRule="auto"/>
        <w:jc w:val="center"/>
      </w:pPr>
      <w:r>
        <w:object w:dxaOrig="4920" w:dyaOrig="2172">
          <v:shape id="_x0000_i1037" type="#_x0000_t75" style="width:246pt;height:108.6pt" o:ole="">
            <v:imagedata r:id="rId40" o:title=""/>
          </v:shape>
          <o:OLEObject Type="Embed" ProgID="Visio.Drawing.15" ShapeID="_x0000_i1037" DrawAspect="Content" ObjectID="_1716564845" r:id="rId41"/>
        </w:object>
      </w:r>
    </w:p>
    <w:p w:rsidR="00F935F8" w:rsidRDefault="00FD164F">
      <w:pPr>
        <w:spacing w:line="360" w:lineRule="auto"/>
        <w:jc w:val="center"/>
      </w:pPr>
      <w:r>
        <w:object w:dxaOrig="4728" w:dyaOrig="2100">
          <v:shape id="_x0000_i1038" type="#_x0000_t75" style="width:236.4pt;height:105pt" o:ole="">
            <v:imagedata r:id="rId42" o:title=""/>
          </v:shape>
          <o:OLEObject Type="Embed" ProgID="Visio.Drawing.15" ShapeID="_x0000_i1038" DrawAspect="Content" ObjectID="_1716564846" r:id="rId43"/>
        </w:object>
      </w:r>
    </w:p>
    <w:p w:rsidR="00F935F8" w:rsidRDefault="00FD164F">
      <w:pPr>
        <w:spacing w:line="360" w:lineRule="auto"/>
        <w:jc w:val="center"/>
      </w:pPr>
      <w:r>
        <w:object w:dxaOrig="4572" w:dyaOrig="2040">
          <v:shape id="_x0000_i1039" type="#_x0000_t75" style="width:228.6pt;height:102pt" o:ole="">
            <v:imagedata r:id="rId44" o:title=""/>
          </v:shape>
          <o:OLEObject Type="Embed" ProgID="Visio.Drawing.15" ShapeID="_x0000_i1039" DrawAspect="Content" ObjectID="_1716564847" r:id="rId45"/>
        </w:object>
      </w:r>
    </w:p>
    <w:p w:rsidR="00F935F8" w:rsidRDefault="00FD164F">
      <w:pPr>
        <w:spacing w:line="360" w:lineRule="auto"/>
        <w:jc w:val="center"/>
      </w:pPr>
      <w:r>
        <w:object w:dxaOrig="4728" w:dyaOrig="2100">
          <v:shape id="_x0000_i1040" type="#_x0000_t75" style="width:236.4pt;height:105pt" o:ole="">
            <v:imagedata r:id="rId46" o:title=""/>
          </v:shape>
          <o:OLEObject Type="Embed" ProgID="Visio.Drawing.15" ShapeID="_x0000_i1040" DrawAspect="Content" ObjectID="_1716564848" r:id="rId47"/>
        </w:object>
      </w:r>
    </w:p>
    <w:p w:rsidR="00F935F8" w:rsidRDefault="00F935F8">
      <w:pPr>
        <w:spacing w:line="360" w:lineRule="auto"/>
        <w:jc w:val="center"/>
      </w:pPr>
    </w:p>
    <w:p w:rsidR="00F935F8" w:rsidRDefault="00FD164F">
      <w:pPr>
        <w:spacing w:line="360" w:lineRule="auto"/>
        <w:jc w:val="center"/>
      </w:pPr>
      <w:r>
        <w:object w:dxaOrig="5784" w:dyaOrig="5256">
          <v:shape id="_x0000_i1041" type="#_x0000_t75" style="width:289.2pt;height:262.8pt" o:ole="">
            <v:imagedata r:id="rId48" o:title=""/>
          </v:shape>
          <o:OLEObject Type="Embed" ProgID="Visio.Drawing.15" ShapeID="_x0000_i1041" DrawAspect="Content" ObjectID="_1716564849" r:id="rId49"/>
        </w:object>
      </w:r>
    </w:p>
    <w:p w:rsidR="00816D0A" w:rsidRDefault="00816D0A">
      <w:pPr>
        <w:spacing w:line="360" w:lineRule="auto"/>
        <w:jc w:val="center"/>
        <w:rPr>
          <w:rFonts w:hint="eastAsia"/>
        </w:rPr>
      </w:pPr>
      <w:r>
        <w:object w:dxaOrig="10836" w:dyaOrig="7993">
          <v:shape id="_x0000_i1055" type="#_x0000_t75" style="width:391.2pt;height:289.2pt" o:ole="">
            <v:imagedata r:id="rId50" o:title=""/>
          </v:shape>
          <o:OLEObject Type="Embed" ProgID="Visio.Drawing.15" ShapeID="_x0000_i1055" DrawAspect="Content" ObjectID="_1716564850" r:id="rId51"/>
        </w:object>
      </w:r>
    </w:p>
    <w:p w:rsidR="00F935F8" w:rsidRDefault="00FD164F">
      <w:pPr>
        <w:spacing w:line="360" w:lineRule="auto"/>
        <w:jc w:val="center"/>
        <w:rPr>
          <w:sz w:val="24"/>
          <w:szCs w:val="24"/>
        </w:rPr>
      </w:pPr>
      <w:r>
        <w:rPr>
          <w:rFonts w:eastAsia="黑体"/>
          <w:szCs w:val="21"/>
        </w:rPr>
        <w:t>图</w:t>
      </w:r>
      <w:r>
        <w:rPr>
          <w:rFonts w:eastAsia="黑体" w:hint="eastAsia"/>
          <w:szCs w:val="21"/>
        </w:rPr>
        <w:t xml:space="preserve">3-7 </w:t>
      </w:r>
      <w:r>
        <w:rPr>
          <w:rFonts w:eastAsia="黑体" w:hint="eastAsia"/>
          <w:szCs w:val="21"/>
        </w:rPr>
        <w:t>软件实体关系联系图</w:t>
      </w:r>
    </w:p>
    <w:p w:rsidR="00F935F8" w:rsidRDefault="00FD164F">
      <w:pPr>
        <w:pStyle w:val="1"/>
      </w:pPr>
      <w:bookmarkStart w:id="455" w:name="_Toc495165220"/>
      <w:bookmarkStart w:id="456" w:name="_Toc166815640"/>
      <w:bookmarkStart w:id="457" w:name="_Toc515204395"/>
      <w:bookmarkStart w:id="458" w:name="_Toc166825965"/>
      <w:bookmarkStart w:id="459" w:name="_Toc105951568"/>
      <w:r>
        <w:rPr>
          <w:rFonts w:hint="eastAsia"/>
        </w:rPr>
        <w:lastRenderedPageBreak/>
        <w:t>4</w:t>
      </w:r>
      <w:r>
        <w:rPr>
          <w:rFonts w:hint="eastAsia"/>
        </w:rPr>
        <w:t>软件</w:t>
      </w:r>
      <w:bookmarkEnd w:id="455"/>
      <w:bookmarkEnd w:id="456"/>
      <w:bookmarkEnd w:id="457"/>
      <w:bookmarkEnd w:id="458"/>
      <w:r>
        <w:rPr>
          <w:rFonts w:hint="eastAsia"/>
        </w:rPr>
        <w:t>设计</w:t>
      </w:r>
      <w:bookmarkEnd w:id="459"/>
    </w:p>
    <w:p w:rsidR="00F935F8" w:rsidRDefault="00FD164F">
      <w:pPr>
        <w:pStyle w:val="2"/>
        <w:spacing w:before="156" w:after="156" w:line="240" w:lineRule="auto"/>
      </w:pPr>
      <w:bookmarkStart w:id="460" w:name="_Toc515204396"/>
      <w:bookmarkStart w:id="461" w:name="_Toc166825967"/>
      <w:bookmarkStart w:id="462" w:name="_Toc495165223"/>
      <w:bookmarkStart w:id="463" w:name="_Toc105951569"/>
      <w:r>
        <w:rPr>
          <w:rFonts w:hint="eastAsia"/>
        </w:rPr>
        <w:t>4.1</w:t>
      </w:r>
      <w:r>
        <w:t xml:space="preserve"> </w:t>
      </w:r>
      <w:r>
        <w:rPr>
          <w:rFonts w:hint="eastAsia"/>
        </w:rPr>
        <w:t>功能</w:t>
      </w:r>
      <w:bookmarkEnd w:id="460"/>
      <w:r>
        <w:rPr>
          <w:rFonts w:hint="eastAsia"/>
        </w:rPr>
        <w:t>简述</w:t>
      </w:r>
      <w:bookmarkEnd w:id="463"/>
    </w:p>
    <w:p w:rsidR="00F935F8" w:rsidRDefault="00FD164F">
      <w:pPr>
        <w:spacing w:line="360" w:lineRule="auto"/>
        <w:ind w:firstLine="420"/>
        <w:rPr>
          <w:sz w:val="24"/>
        </w:rPr>
      </w:pPr>
      <w:r>
        <w:rPr>
          <w:rFonts w:hint="eastAsia"/>
          <w:sz w:val="24"/>
        </w:rPr>
        <w:t>根据前期需求分析可以得到数据分析系统主要有</w:t>
      </w:r>
      <w:r>
        <w:rPr>
          <w:rFonts w:hint="eastAsia"/>
          <w:sz w:val="24"/>
        </w:rPr>
        <w:t>3</w:t>
      </w:r>
      <w:r>
        <w:rPr>
          <w:rFonts w:hint="eastAsia"/>
          <w:sz w:val="24"/>
        </w:rPr>
        <w:t>大功能模块，用户登录管理功能模块、电影数据分析功能模块、使用帮助功能模块，每个子模块再调用更下层的模块从而完成程序的子功能，最下层的模块完成最基本的功能。</w:t>
      </w:r>
    </w:p>
    <w:p w:rsidR="00F935F8" w:rsidRDefault="00B32641">
      <w:pPr>
        <w:spacing w:line="360" w:lineRule="auto"/>
        <w:ind w:firstLine="480"/>
        <w:jc w:val="center"/>
        <w:rPr>
          <w:sz w:val="24"/>
        </w:rPr>
      </w:pPr>
      <w:r>
        <w:object w:dxaOrig="6120" w:dyaOrig="7104">
          <v:shape id="_x0000_i1056" type="#_x0000_t75" style="width:196.8pt;height:229.2pt" o:ole="">
            <v:imagedata r:id="rId52" o:title=""/>
          </v:shape>
          <o:OLEObject Type="Embed" ProgID="Visio.Drawing.15" ShapeID="_x0000_i1056" DrawAspect="Content" ObjectID="_1716564851" r:id="rId53"/>
        </w:object>
      </w:r>
    </w:p>
    <w:p w:rsidR="00F935F8" w:rsidRDefault="00FD164F">
      <w:pPr>
        <w:pStyle w:val="af0"/>
        <w:spacing w:line="360" w:lineRule="auto"/>
        <w:ind w:left="854" w:firstLineChars="0" w:firstLine="0"/>
        <w:jc w:val="center"/>
        <w:rPr>
          <w:rFonts w:asciiTheme="minorEastAsia" w:eastAsiaTheme="minorEastAsia" w:hAnsiTheme="minorEastAsia"/>
          <w:sz w:val="24"/>
        </w:rPr>
      </w:pPr>
      <w:r>
        <w:rPr>
          <w:rFonts w:eastAsia="黑体"/>
          <w:szCs w:val="21"/>
        </w:rPr>
        <w:t>图</w:t>
      </w:r>
      <w:r>
        <w:rPr>
          <w:rFonts w:eastAsia="黑体" w:hint="eastAsia"/>
          <w:szCs w:val="21"/>
        </w:rPr>
        <w:t xml:space="preserve">4-1 </w:t>
      </w:r>
      <w:r>
        <w:rPr>
          <w:rFonts w:eastAsia="黑体" w:hint="eastAsia"/>
          <w:szCs w:val="21"/>
        </w:rPr>
        <w:t>基于</w:t>
      </w:r>
      <w:r>
        <w:rPr>
          <w:rFonts w:eastAsia="黑体" w:hint="eastAsia"/>
          <w:szCs w:val="21"/>
        </w:rPr>
        <w:t>Python</w:t>
      </w:r>
      <w:r>
        <w:rPr>
          <w:rFonts w:eastAsia="黑体" w:hint="eastAsia"/>
          <w:szCs w:val="21"/>
        </w:rPr>
        <w:t>爬虫的电影数据分析系统的一级功能结构图</w:t>
      </w:r>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用户登录管理功能模块包括用户登录、用户注册、找回密码、用户注销四个部分。</w:t>
      </w:r>
    </w:p>
    <w:p w:rsidR="00F935F8" w:rsidRDefault="00FD164F">
      <w:pPr>
        <w:pStyle w:val="af0"/>
        <w:numPr>
          <w:ilvl w:val="0"/>
          <w:numId w:val="2"/>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rPr>
        <w:t>管理员可以对用户的基本信息进行检索、增删改和权限修改。</w:t>
      </w:r>
    </w:p>
    <w:p w:rsidR="00F935F8" w:rsidRDefault="00FD164F">
      <w:pPr>
        <w:pStyle w:val="af0"/>
        <w:numPr>
          <w:ilvl w:val="0"/>
          <w:numId w:val="2"/>
        </w:numPr>
        <w:spacing w:line="360" w:lineRule="auto"/>
        <w:ind w:firstLineChars="0"/>
        <w:rPr>
          <w:rFonts w:asciiTheme="minorEastAsia" w:eastAsiaTheme="minorEastAsia" w:hAnsiTheme="minorEastAsia"/>
          <w:sz w:val="24"/>
        </w:rPr>
      </w:pPr>
      <w:r>
        <w:rPr>
          <w:rFonts w:asciiTheme="minorEastAsia" w:eastAsiaTheme="minorEastAsia" w:hAnsiTheme="minorEastAsia" w:hint="eastAsia"/>
          <w:sz w:val="24"/>
        </w:rPr>
        <w:t>用户则可以通过登录该系统，实现查询电影信息的服务。</w:t>
      </w:r>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（3） 用户注册时，系统将引导用户进行注册，不能使用已存在的用户名，注册成功后返回用户登录界面进行登录。当用户输入账号密码后，系统会与用户信息表中的信息进行比对，比对成功则登录成功。</w:t>
      </w:r>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（4） 登陆成功后，用户可以进行注销以及修改密码等操作，对比失败可以通过找回密码功能再次登录。</w:t>
      </w:r>
    </w:p>
    <w:p w:rsidR="00F935F8" w:rsidRDefault="00816D0A">
      <w:pPr>
        <w:spacing w:line="360" w:lineRule="auto"/>
        <w:ind w:firstLine="480"/>
        <w:jc w:val="center"/>
        <w:rPr>
          <w:sz w:val="24"/>
        </w:rPr>
      </w:pPr>
      <w:r>
        <w:rPr>
          <w:rFonts w:hint="eastAsia"/>
          <w:sz w:val="24"/>
        </w:rPr>
        <w:object w:dxaOrig="4500" w:dyaOrig="3900">
          <v:shape id="_x0000_i1042" type="#_x0000_t75" style="width:223.2pt;height:182.4pt" o:ole="">
            <v:imagedata r:id="rId54" o:title=""/>
            <o:lock v:ext="edit" aspectratio="f"/>
          </v:shape>
          <o:OLEObject Type="Embed" ProgID="Visio.Drawing.15" ShapeID="_x0000_i1042" DrawAspect="Content" ObjectID="_1716564852" r:id="rId55"/>
        </w:object>
      </w:r>
    </w:p>
    <w:p w:rsidR="00F935F8" w:rsidRDefault="00FD164F">
      <w:pPr>
        <w:pStyle w:val="af0"/>
        <w:spacing w:line="360" w:lineRule="auto"/>
        <w:ind w:left="854" w:firstLineChars="0" w:firstLine="0"/>
        <w:jc w:val="center"/>
        <w:rPr>
          <w:rFonts w:eastAsia="黑体"/>
          <w:sz w:val="24"/>
        </w:rPr>
      </w:pPr>
      <w:r>
        <w:rPr>
          <w:rFonts w:eastAsia="黑体"/>
          <w:szCs w:val="21"/>
        </w:rPr>
        <w:t>图</w:t>
      </w:r>
      <w:r>
        <w:rPr>
          <w:rFonts w:eastAsia="黑体" w:hint="eastAsia"/>
          <w:szCs w:val="21"/>
        </w:rPr>
        <w:t>4-2</w:t>
      </w:r>
      <w:r>
        <w:rPr>
          <w:rFonts w:eastAsia="黑体" w:hint="eastAsia"/>
          <w:szCs w:val="21"/>
        </w:rPr>
        <w:t>用户登录管理功能模块结构图</w:t>
      </w:r>
    </w:p>
    <w:p w:rsidR="00F935F8" w:rsidRDefault="00FD164F">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电影数据分析功能模块共分为电影信息爬取、电影信息存储、电影数据分析及数据可视化四个部分。</w:t>
      </w:r>
    </w:p>
    <w:p w:rsidR="00F935F8" w:rsidRDefault="00FD164F">
      <w:pPr>
        <w:pStyle w:val="af0"/>
        <w:spacing w:line="360" w:lineRule="auto"/>
        <w:ind w:firstLine="480"/>
        <w:rPr>
          <w:rFonts w:asciiTheme="minorEastAsia" w:eastAsiaTheme="minorEastAsia" w:hAnsiTheme="minorEastAsia"/>
          <w:sz w:val="24"/>
        </w:rPr>
      </w:pPr>
      <w:r>
        <w:rPr>
          <w:rFonts w:asciiTheme="minorEastAsia" w:eastAsiaTheme="minorEastAsia" w:hAnsiTheme="minorEastAsia" w:hint="eastAsia"/>
          <w:sz w:val="24"/>
        </w:rPr>
        <w:t>（1）电影信息</w:t>
      </w:r>
      <w:proofErr w:type="gramStart"/>
      <w:r>
        <w:rPr>
          <w:rFonts w:asciiTheme="minorEastAsia" w:eastAsiaTheme="minorEastAsia" w:hAnsiTheme="minorEastAsia" w:hint="eastAsia"/>
          <w:sz w:val="24"/>
        </w:rPr>
        <w:t>爬取通过</w:t>
      </w:r>
      <w:proofErr w:type="gramEnd"/>
      <w:r>
        <w:rPr>
          <w:rFonts w:asciiTheme="minorEastAsia" w:eastAsiaTheme="minorEastAsia" w:hAnsiTheme="minorEastAsia" w:hint="eastAsia"/>
          <w:sz w:val="24"/>
        </w:rPr>
        <w:t>使用Python爬虫工具在各网站</w:t>
      </w:r>
      <w:proofErr w:type="gramStart"/>
      <w:r>
        <w:rPr>
          <w:rFonts w:asciiTheme="minorEastAsia" w:eastAsiaTheme="minorEastAsia" w:hAnsiTheme="minorEastAsia" w:hint="eastAsia"/>
          <w:sz w:val="24"/>
        </w:rPr>
        <w:t>爬取大量</w:t>
      </w:r>
      <w:proofErr w:type="gramEnd"/>
      <w:r>
        <w:rPr>
          <w:rFonts w:asciiTheme="minorEastAsia" w:eastAsiaTheme="minorEastAsia" w:hAnsiTheme="minorEastAsia" w:hint="eastAsia"/>
          <w:sz w:val="24"/>
        </w:rPr>
        <w:t>相关数据，筛选出有效的数据，并进行信息存储。</w:t>
      </w:r>
    </w:p>
    <w:p w:rsidR="00F935F8" w:rsidRDefault="00FD164F">
      <w:pPr>
        <w:pStyle w:val="af0"/>
        <w:spacing w:line="360" w:lineRule="auto"/>
        <w:ind w:firstLine="480"/>
        <w:rPr>
          <w:rFonts w:asciiTheme="minorEastAsia" w:eastAsiaTheme="minorEastAsia" w:hAnsiTheme="minorEastAsia"/>
          <w:sz w:val="24"/>
        </w:rPr>
      </w:pPr>
      <w:r>
        <w:rPr>
          <w:rFonts w:asciiTheme="minorEastAsia" w:eastAsiaTheme="minorEastAsia" w:hAnsiTheme="minorEastAsia" w:hint="eastAsia"/>
          <w:sz w:val="24"/>
        </w:rPr>
        <w:t>（2）电影信息存储通过构建数据库来实现信息的安全存储，管理员可以对其进行管理。</w:t>
      </w:r>
    </w:p>
    <w:p w:rsidR="00F935F8" w:rsidRDefault="00FD164F">
      <w:pPr>
        <w:pStyle w:val="af0"/>
        <w:spacing w:line="360" w:lineRule="auto"/>
        <w:ind w:firstLine="480"/>
        <w:rPr>
          <w:rFonts w:asciiTheme="minorEastAsia" w:eastAsiaTheme="minorEastAsia" w:hAnsiTheme="minorEastAsia"/>
          <w:sz w:val="24"/>
        </w:rPr>
      </w:pPr>
      <w:r>
        <w:rPr>
          <w:rFonts w:asciiTheme="minorEastAsia" w:eastAsiaTheme="minorEastAsia" w:hAnsiTheme="minorEastAsia" w:hint="eastAsia"/>
          <w:sz w:val="24"/>
        </w:rPr>
        <w:t>（3）电影数据分析将存储在数据库内的数据进行分类整理和分析，将数据划分为许多个以不同主题小的数据集，为可视化提供数据来源。</w:t>
      </w:r>
    </w:p>
    <w:p w:rsidR="00F935F8" w:rsidRDefault="00FD164F">
      <w:pPr>
        <w:pStyle w:val="af0"/>
        <w:spacing w:line="360" w:lineRule="auto"/>
        <w:ind w:firstLine="480"/>
        <w:rPr>
          <w:rFonts w:asciiTheme="minorEastAsia" w:eastAsiaTheme="minorEastAsia" w:hAnsiTheme="minorEastAsia"/>
          <w:sz w:val="24"/>
        </w:rPr>
      </w:pPr>
      <w:r>
        <w:rPr>
          <w:rFonts w:asciiTheme="minorEastAsia" w:eastAsiaTheme="minorEastAsia" w:hAnsiTheme="minorEastAsia" w:hint="eastAsia"/>
          <w:sz w:val="24"/>
        </w:rPr>
        <w:t>（4）数据可视化将数据以各种形象的方式显示在用户面前，便于用户了解该电影的相关内容。</w:t>
      </w:r>
    </w:p>
    <w:p w:rsidR="00F935F8" w:rsidRDefault="00816D0A">
      <w:pPr>
        <w:spacing w:line="360" w:lineRule="auto"/>
        <w:ind w:firstLine="480"/>
        <w:jc w:val="center"/>
        <w:rPr>
          <w:sz w:val="24"/>
        </w:rPr>
      </w:pPr>
      <w:r>
        <w:rPr>
          <w:rFonts w:hint="eastAsia"/>
          <w:sz w:val="24"/>
        </w:rPr>
        <w:object w:dxaOrig="6552" w:dyaOrig="4656">
          <v:shape id="_x0000_i1043" type="#_x0000_t75" style="width:308.4pt;height:233.4pt" o:ole="">
            <v:imagedata r:id="rId56" o:title=""/>
            <o:lock v:ext="edit" aspectratio="f"/>
          </v:shape>
          <o:OLEObject Type="Embed" ProgID="Visio.Drawing.15" ShapeID="_x0000_i1043" DrawAspect="Content" ObjectID="_1716564853" r:id="rId57"/>
        </w:object>
      </w:r>
    </w:p>
    <w:p w:rsidR="00F935F8" w:rsidRDefault="00FD164F">
      <w:pPr>
        <w:pStyle w:val="af0"/>
        <w:spacing w:line="360" w:lineRule="auto"/>
        <w:ind w:left="854" w:firstLineChars="0" w:firstLine="0"/>
        <w:jc w:val="center"/>
        <w:rPr>
          <w:rFonts w:eastAsia="黑体"/>
          <w:szCs w:val="21"/>
        </w:rPr>
      </w:pPr>
      <w:r>
        <w:rPr>
          <w:rFonts w:eastAsia="黑体"/>
          <w:szCs w:val="21"/>
        </w:rPr>
        <w:t>图</w:t>
      </w:r>
      <w:r>
        <w:rPr>
          <w:rFonts w:eastAsia="黑体" w:hint="eastAsia"/>
          <w:szCs w:val="21"/>
        </w:rPr>
        <w:t xml:space="preserve">4-3 </w:t>
      </w:r>
      <w:r>
        <w:rPr>
          <w:rFonts w:eastAsia="黑体" w:hint="eastAsia"/>
          <w:szCs w:val="21"/>
        </w:rPr>
        <w:t>电影数据分析功能模块结构图</w:t>
      </w:r>
    </w:p>
    <w:p w:rsidR="00F935F8" w:rsidRDefault="00FD164F">
      <w:pPr>
        <w:pStyle w:val="af0"/>
        <w:spacing w:line="360" w:lineRule="auto"/>
        <w:ind w:firstLine="480"/>
        <w:rPr>
          <w:rFonts w:asciiTheme="minorEastAsia" w:eastAsiaTheme="minorEastAsia" w:hAnsiTheme="minorEastAsia"/>
          <w:sz w:val="24"/>
        </w:rPr>
      </w:pPr>
      <w:r>
        <w:rPr>
          <w:rFonts w:asciiTheme="minorEastAsia" w:eastAsiaTheme="minorEastAsia" w:hAnsiTheme="minorEastAsia" w:hint="eastAsia"/>
          <w:sz w:val="24"/>
        </w:rPr>
        <w:lastRenderedPageBreak/>
        <w:t>电影数据分析可以分成电影信息分类、影评关键词提取、分析数据存储及同类电影特点分析四个部分。将整理好的电影信息进行不同主题的分类，并提取影评中的关键词，将这些信息存储整理并分析还可以对同类电影的特点进行总结分析，并将分析好的数据提供给数据可视化模块。</w:t>
      </w:r>
    </w:p>
    <w:p w:rsidR="00F935F8" w:rsidRDefault="00FD164F">
      <w:pPr>
        <w:spacing w:line="360" w:lineRule="auto"/>
        <w:ind w:firstLine="480"/>
        <w:jc w:val="center"/>
        <w:rPr>
          <w:sz w:val="24"/>
        </w:rPr>
      </w:pPr>
      <w:r>
        <w:object w:dxaOrig="4320" w:dyaOrig="4680">
          <v:shape id="_x0000_i1044" type="#_x0000_t75" style="width:3in;height:234pt" o:ole="">
            <v:imagedata r:id="rId58" o:title=""/>
          </v:shape>
          <o:OLEObject Type="Embed" ProgID="Visio.Drawing.15" ShapeID="_x0000_i1044" DrawAspect="Content" ObjectID="_1716564854" r:id="rId59"/>
        </w:object>
      </w:r>
    </w:p>
    <w:p w:rsidR="00F935F8" w:rsidRDefault="00FD164F">
      <w:pPr>
        <w:pStyle w:val="af0"/>
        <w:spacing w:line="360" w:lineRule="auto"/>
        <w:ind w:left="854" w:firstLineChars="0" w:firstLine="0"/>
        <w:jc w:val="center"/>
        <w:rPr>
          <w:rFonts w:eastAsia="黑体"/>
          <w:szCs w:val="21"/>
        </w:rPr>
      </w:pPr>
      <w:r>
        <w:rPr>
          <w:rFonts w:eastAsia="黑体"/>
          <w:szCs w:val="21"/>
        </w:rPr>
        <w:t>图</w:t>
      </w:r>
      <w:r>
        <w:rPr>
          <w:rFonts w:eastAsia="黑体" w:hint="eastAsia"/>
          <w:szCs w:val="21"/>
        </w:rPr>
        <w:t xml:space="preserve">4-4 </w:t>
      </w:r>
      <w:r>
        <w:rPr>
          <w:rFonts w:eastAsia="黑体" w:hint="eastAsia"/>
          <w:szCs w:val="21"/>
        </w:rPr>
        <w:t>电影数据分析结构图</w:t>
      </w:r>
    </w:p>
    <w:p w:rsidR="00F935F8" w:rsidRDefault="00FD164F">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rPr>
        <w:t>电影信息可视化可以分成原始结果展示、图表展示及词云展示。将数据分析后的电影信息通过原始分析数据进行展示，原始分析数据使用更加形象的图表进行展示，也可以使用词</w:t>
      </w:r>
      <w:proofErr w:type="gramStart"/>
      <w:r>
        <w:rPr>
          <w:rFonts w:asciiTheme="minorEastAsia" w:eastAsiaTheme="minorEastAsia" w:hAnsiTheme="minorEastAsia" w:hint="eastAsia"/>
          <w:sz w:val="24"/>
        </w:rPr>
        <w:t>云展示</w:t>
      </w:r>
      <w:proofErr w:type="gramEnd"/>
      <w:r>
        <w:rPr>
          <w:rFonts w:asciiTheme="minorEastAsia" w:eastAsiaTheme="minorEastAsia" w:hAnsiTheme="minorEastAsia" w:hint="eastAsia"/>
          <w:sz w:val="24"/>
        </w:rPr>
        <w:t>可视化的信息。</w:t>
      </w:r>
    </w:p>
    <w:p w:rsidR="00F935F8" w:rsidRDefault="00FD164F">
      <w:pPr>
        <w:spacing w:line="360" w:lineRule="auto"/>
        <w:ind w:firstLine="480"/>
        <w:jc w:val="center"/>
        <w:rPr>
          <w:sz w:val="24"/>
        </w:rPr>
      </w:pPr>
      <w:r>
        <w:rPr>
          <w:rFonts w:hint="eastAsia"/>
          <w:sz w:val="24"/>
        </w:rPr>
        <w:object w:dxaOrig="4128" w:dyaOrig="4404">
          <v:shape id="_x0000_i1045" type="#_x0000_t75" style="width:206.4pt;height:220.2pt" o:ole="">
            <v:imagedata r:id="rId60" o:title=""/>
            <o:lock v:ext="edit" aspectratio="f"/>
          </v:shape>
          <o:OLEObject Type="Embed" ProgID="Visio.Drawing.15" ShapeID="_x0000_i1045" DrawAspect="Content" ObjectID="_1716564855" r:id="rId61"/>
        </w:object>
      </w:r>
    </w:p>
    <w:p w:rsidR="00F935F8" w:rsidRDefault="00FD164F">
      <w:pPr>
        <w:pStyle w:val="af0"/>
        <w:spacing w:line="360" w:lineRule="auto"/>
        <w:ind w:left="854" w:firstLineChars="0" w:firstLine="0"/>
        <w:jc w:val="center"/>
        <w:rPr>
          <w:rFonts w:eastAsia="黑体"/>
          <w:sz w:val="24"/>
        </w:rPr>
      </w:pPr>
      <w:r>
        <w:rPr>
          <w:rFonts w:eastAsia="黑体"/>
          <w:szCs w:val="21"/>
        </w:rPr>
        <w:t>图</w:t>
      </w:r>
      <w:r>
        <w:rPr>
          <w:rFonts w:eastAsia="黑体" w:hint="eastAsia"/>
          <w:szCs w:val="21"/>
        </w:rPr>
        <w:t xml:space="preserve">4-5 </w:t>
      </w:r>
      <w:r>
        <w:rPr>
          <w:rFonts w:eastAsia="黑体" w:hint="eastAsia"/>
          <w:szCs w:val="21"/>
        </w:rPr>
        <w:t>数据可视化结构图</w:t>
      </w:r>
    </w:p>
    <w:p w:rsidR="00F935F8" w:rsidRDefault="00FD164F">
      <w:pPr>
        <w:spacing w:line="360" w:lineRule="auto"/>
        <w:ind w:firstLine="480"/>
        <w:rPr>
          <w:sz w:val="24"/>
        </w:rPr>
      </w:pPr>
      <w:r>
        <w:rPr>
          <w:rFonts w:hint="eastAsia"/>
          <w:sz w:val="24"/>
        </w:rPr>
        <w:lastRenderedPageBreak/>
        <w:t>综上所述，将基于</w:t>
      </w:r>
      <w:r>
        <w:rPr>
          <w:rFonts w:hint="eastAsia"/>
          <w:sz w:val="24"/>
        </w:rPr>
        <w:t>Python</w:t>
      </w:r>
      <w:r>
        <w:rPr>
          <w:rFonts w:hint="eastAsia"/>
          <w:sz w:val="24"/>
        </w:rPr>
        <w:t>爬虫的电影数据分析系统进行模块化结构表示，并对每一个子模块在进行模块表示，构建出整体系统结构图，并实现完整的子功能，用户使用电影数据分析系统</w:t>
      </w:r>
      <w:proofErr w:type="gramStart"/>
      <w:r>
        <w:rPr>
          <w:rFonts w:hint="eastAsia"/>
          <w:sz w:val="24"/>
        </w:rPr>
        <w:t>时结构</w:t>
      </w:r>
      <w:proofErr w:type="gramEnd"/>
      <w:r>
        <w:rPr>
          <w:rFonts w:hint="eastAsia"/>
          <w:sz w:val="24"/>
        </w:rPr>
        <w:t>更加清晰明了，并使用可视化进行图表词云等数据表示，更加方便用户使用该电影数据分析系统。</w:t>
      </w:r>
    </w:p>
    <w:p w:rsidR="00F935F8" w:rsidRDefault="00FD164F">
      <w:pPr>
        <w:spacing w:line="360" w:lineRule="auto"/>
        <w:ind w:firstLine="480"/>
        <w:jc w:val="center"/>
        <w:rPr>
          <w:sz w:val="24"/>
        </w:rPr>
      </w:pPr>
      <w:r>
        <w:rPr>
          <w:rFonts w:eastAsia="黑体"/>
          <w:szCs w:val="21"/>
        </w:rPr>
        <w:object w:dxaOrig="8460" w:dyaOrig="8448">
          <v:shape id="_x0000_i1046" type="#_x0000_t75" style="width:423pt;height:422.4pt" o:ole="">
            <v:imagedata r:id="rId62" o:title=""/>
            <o:lock v:ext="edit" aspectratio="f"/>
          </v:shape>
          <o:OLEObject Type="Embed" ProgID="Visio.Drawing.15" ShapeID="_x0000_i1046" DrawAspect="Content" ObjectID="_1716564856" r:id="rId63"/>
        </w:object>
      </w:r>
      <w:r>
        <w:rPr>
          <w:rFonts w:eastAsia="黑体"/>
          <w:szCs w:val="21"/>
        </w:rPr>
        <w:t>图</w:t>
      </w:r>
      <w:r>
        <w:rPr>
          <w:rFonts w:eastAsia="黑体" w:hint="eastAsia"/>
          <w:szCs w:val="21"/>
        </w:rPr>
        <w:t xml:space="preserve">4-6 </w:t>
      </w:r>
      <w:r>
        <w:rPr>
          <w:rFonts w:eastAsia="黑体" w:hint="eastAsia"/>
          <w:szCs w:val="21"/>
        </w:rPr>
        <w:t>基于</w:t>
      </w:r>
      <w:r>
        <w:rPr>
          <w:rFonts w:eastAsia="黑体" w:hint="eastAsia"/>
          <w:szCs w:val="21"/>
        </w:rPr>
        <w:t>Python</w:t>
      </w:r>
      <w:r>
        <w:rPr>
          <w:rFonts w:eastAsia="黑体" w:hint="eastAsia"/>
          <w:szCs w:val="21"/>
        </w:rPr>
        <w:t>爬虫的电影数据分析系统整体系统结构图</w:t>
      </w:r>
    </w:p>
    <w:p w:rsidR="00F935F8" w:rsidRDefault="00FD164F">
      <w:pPr>
        <w:pStyle w:val="2"/>
        <w:spacing w:before="156" w:after="156" w:line="240" w:lineRule="auto"/>
      </w:pPr>
      <w:bookmarkStart w:id="464" w:name="_Toc105951570"/>
      <w:r>
        <w:rPr>
          <w:rFonts w:hint="eastAsia"/>
        </w:rPr>
        <w:t>4.</w:t>
      </w:r>
      <w:r>
        <w:t>2</w:t>
      </w:r>
      <w:r>
        <w:rPr>
          <w:rFonts w:hint="eastAsia"/>
        </w:rPr>
        <w:t xml:space="preserve"> </w:t>
      </w:r>
      <w:r>
        <w:rPr>
          <w:rFonts w:hint="eastAsia"/>
        </w:rPr>
        <w:t>基于数据流分析构建软件结构</w:t>
      </w:r>
      <w:bookmarkEnd w:id="464"/>
    </w:p>
    <w:p w:rsidR="00F935F8" w:rsidRDefault="00FD164F">
      <w:pPr>
        <w:pStyle w:val="3"/>
        <w:rPr>
          <w:rFonts w:asciiTheme="majorEastAsia" w:eastAsiaTheme="majorEastAsia" w:hAnsiTheme="majorEastAsia"/>
          <w:b/>
          <w:sz w:val="28"/>
        </w:rPr>
      </w:pPr>
      <w:bookmarkStart w:id="465" w:name="_Toc105951571"/>
      <w:r>
        <w:rPr>
          <w:rFonts w:asciiTheme="majorEastAsia" w:eastAsiaTheme="majorEastAsia" w:hAnsiTheme="majorEastAsia" w:hint="eastAsia"/>
          <w:b/>
          <w:sz w:val="28"/>
        </w:rPr>
        <w:t>4.2.1面向数据流分析</w:t>
      </w:r>
      <w:bookmarkEnd w:id="465"/>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面向数据流的设计方法把信息流映射</w:t>
      </w:r>
      <w:proofErr w:type="gramStart"/>
      <w:r>
        <w:rPr>
          <w:rFonts w:asciiTheme="minorEastAsia" w:eastAsiaTheme="minorEastAsia" w:hAnsiTheme="minorEastAsia" w:hint="eastAsia"/>
          <w:sz w:val="24"/>
          <w:szCs w:val="24"/>
        </w:rPr>
        <w:t>成软件</w:t>
      </w:r>
      <w:proofErr w:type="gramEnd"/>
      <w:r>
        <w:rPr>
          <w:rFonts w:asciiTheme="minorEastAsia" w:eastAsiaTheme="minorEastAsia" w:hAnsiTheme="minorEastAsia" w:hint="eastAsia"/>
          <w:sz w:val="24"/>
          <w:szCs w:val="24"/>
        </w:rPr>
        <w:t>结构，信息流的类型决定了映射的方法。</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（1）参看图3-2，信息沿输入通路进入系统，同时由外部形式变换为内部形式，进入系统的信息通过变换中心，经加工处理以后再沿输出通路变换成外部形式离开软件系统，可见这些信息流具有交换流的总特征。</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w:t>
      </w:r>
      <w:r>
        <w:rPr>
          <w:rFonts w:asciiTheme="minorEastAsia" w:eastAsiaTheme="minorEastAsia" w:hAnsiTheme="minorEastAsia" w:hint="eastAsia"/>
          <w:sz w:val="24"/>
          <w:szCs w:val="24"/>
        </w:rPr>
        <w:t>2）确定输入流和输出流的边界，从而孤立出变换中心。</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（3）完成各级分解，得到未经精化的软件结构图。</w:t>
      </w:r>
    </w:p>
    <w:p w:rsidR="00F935F8" w:rsidRDefault="00FD164F">
      <w:pPr>
        <w:spacing w:line="360" w:lineRule="auto"/>
        <w:ind w:firstLineChars="200" w:firstLine="480"/>
        <w:jc w:val="center"/>
        <w:rPr>
          <w:rFonts w:asciiTheme="minorEastAsia" w:eastAsiaTheme="minorEastAsia" w:hAnsiTheme="minorEastAsia"/>
          <w:sz w:val="24"/>
          <w:szCs w:val="24"/>
        </w:rPr>
      </w:pPr>
      <w:r>
        <w:rPr>
          <w:rFonts w:asciiTheme="minorEastAsia" w:eastAsiaTheme="minorEastAsia" w:hAnsiTheme="minorEastAsia"/>
          <w:sz w:val="24"/>
          <w:szCs w:val="24"/>
        </w:rPr>
        <w:object w:dxaOrig="5700" w:dyaOrig="4656">
          <v:shape id="_x0000_i1047" type="#_x0000_t75" style="width:285pt;height:232.8pt" o:ole="">
            <v:imagedata r:id="rId64" o:title=""/>
            <o:lock v:ext="edit" aspectratio="f"/>
          </v:shape>
          <o:OLEObject Type="Embed" ProgID="Visio.Drawing.15" ShapeID="_x0000_i1047" DrawAspect="Content" ObjectID="_1716564857" r:id="rId65"/>
        </w:object>
      </w:r>
    </w:p>
    <w:p w:rsidR="00F935F8" w:rsidRDefault="00FD164F">
      <w:pPr>
        <w:spacing w:line="360" w:lineRule="auto"/>
        <w:ind w:firstLine="480"/>
        <w:jc w:val="center"/>
        <w:rPr>
          <w:rFonts w:eastAsia="黑体"/>
          <w:szCs w:val="21"/>
        </w:rPr>
      </w:pPr>
      <w:r>
        <w:rPr>
          <w:rFonts w:eastAsia="黑体"/>
          <w:szCs w:val="21"/>
        </w:rPr>
        <w:t>图</w:t>
      </w:r>
      <w:r>
        <w:rPr>
          <w:rFonts w:eastAsia="黑体" w:hint="eastAsia"/>
          <w:szCs w:val="21"/>
        </w:rPr>
        <w:t>4-7</w:t>
      </w:r>
      <w:r>
        <w:rPr>
          <w:rFonts w:eastAsia="黑体" w:hint="eastAsia"/>
          <w:szCs w:val="21"/>
        </w:rPr>
        <w:t>未经精化的输入结构</w:t>
      </w:r>
    </w:p>
    <w:p w:rsidR="00F935F8" w:rsidRDefault="00FD164F">
      <w:pPr>
        <w:spacing w:line="360" w:lineRule="auto"/>
        <w:ind w:firstLine="480"/>
        <w:jc w:val="center"/>
        <w:rPr>
          <w:sz w:val="24"/>
        </w:rPr>
      </w:pPr>
      <w:r>
        <w:rPr>
          <w:sz w:val="24"/>
        </w:rPr>
        <w:object w:dxaOrig="3768" w:dyaOrig="4920">
          <v:shape id="_x0000_i1048" type="#_x0000_t75" style="width:188.4pt;height:246pt" o:ole="">
            <v:imagedata r:id="rId66" o:title=""/>
            <o:lock v:ext="edit" aspectratio="f"/>
          </v:shape>
          <o:OLEObject Type="Embed" ProgID="Visio.Drawing.15" ShapeID="_x0000_i1048" DrawAspect="Content" ObjectID="_1716564858" r:id="rId67"/>
        </w:object>
      </w:r>
    </w:p>
    <w:p w:rsidR="00F935F8" w:rsidRDefault="00FD164F">
      <w:pPr>
        <w:spacing w:line="360" w:lineRule="auto"/>
        <w:ind w:firstLine="480"/>
        <w:jc w:val="center"/>
        <w:rPr>
          <w:rFonts w:eastAsia="黑体"/>
          <w:szCs w:val="21"/>
        </w:rPr>
      </w:pPr>
      <w:r>
        <w:rPr>
          <w:rFonts w:eastAsia="黑体"/>
          <w:szCs w:val="21"/>
        </w:rPr>
        <w:t>图</w:t>
      </w:r>
      <w:r>
        <w:rPr>
          <w:rFonts w:eastAsia="黑体" w:hint="eastAsia"/>
          <w:szCs w:val="21"/>
        </w:rPr>
        <w:t>4-8</w:t>
      </w:r>
      <w:r>
        <w:rPr>
          <w:rFonts w:eastAsia="黑体" w:hint="eastAsia"/>
          <w:szCs w:val="21"/>
        </w:rPr>
        <w:t>未经精化的变换结构</w:t>
      </w:r>
    </w:p>
    <w:p w:rsidR="00F935F8" w:rsidRDefault="00FD164F">
      <w:pPr>
        <w:spacing w:line="360" w:lineRule="auto"/>
        <w:ind w:firstLine="480"/>
        <w:jc w:val="center"/>
        <w:rPr>
          <w:sz w:val="24"/>
        </w:rPr>
      </w:pPr>
      <w:r>
        <w:rPr>
          <w:rFonts w:hint="eastAsia"/>
        </w:rPr>
        <w:object w:dxaOrig="5232" w:dyaOrig="4176">
          <v:shape id="_x0000_i1049" type="#_x0000_t75" style="width:261.6pt;height:208.8pt" o:ole="">
            <v:imagedata r:id="rId68" o:title=""/>
            <o:lock v:ext="edit" aspectratio="f"/>
          </v:shape>
          <o:OLEObject Type="Embed" ProgID="Visio.Drawing.15" ShapeID="_x0000_i1049" DrawAspect="Content" ObjectID="_1716564859" r:id="rId69"/>
        </w:object>
      </w:r>
    </w:p>
    <w:p w:rsidR="00F935F8" w:rsidRDefault="00FD164F">
      <w:pPr>
        <w:spacing w:line="360" w:lineRule="auto"/>
        <w:ind w:firstLine="480"/>
        <w:jc w:val="center"/>
        <w:rPr>
          <w:sz w:val="24"/>
        </w:rPr>
      </w:pPr>
      <w:r>
        <w:rPr>
          <w:rFonts w:eastAsia="黑体"/>
          <w:szCs w:val="21"/>
        </w:rPr>
        <w:t>图</w:t>
      </w:r>
      <w:r>
        <w:rPr>
          <w:rFonts w:eastAsia="黑体" w:hint="eastAsia"/>
          <w:szCs w:val="21"/>
        </w:rPr>
        <w:t>4-9</w:t>
      </w:r>
      <w:r>
        <w:rPr>
          <w:rFonts w:eastAsia="黑体" w:hint="eastAsia"/>
          <w:szCs w:val="21"/>
        </w:rPr>
        <w:t>未经精化的输出结构</w:t>
      </w:r>
    </w:p>
    <w:p w:rsidR="00F935F8" w:rsidRDefault="00FD164F">
      <w:pPr>
        <w:spacing w:line="360" w:lineRule="auto"/>
        <w:jc w:val="center"/>
        <w:rPr>
          <w:sz w:val="24"/>
        </w:rPr>
      </w:pPr>
      <w:r>
        <w:object w:dxaOrig="9312" w:dyaOrig="4200">
          <v:shape id="_x0000_i1050" type="#_x0000_t75" style="width:465.6pt;height:210pt" o:ole="">
            <v:imagedata r:id="rId70" o:title=""/>
          </v:shape>
          <o:OLEObject Type="Embed" ProgID="Visio.Drawing.15" ShapeID="_x0000_i1050" DrawAspect="Content" ObjectID="_1716564860" r:id="rId71"/>
        </w:object>
      </w:r>
      <w:r>
        <w:rPr>
          <w:rFonts w:eastAsia="黑体"/>
          <w:szCs w:val="21"/>
        </w:rPr>
        <w:t>图</w:t>
      </w:r>
      <w:r>
        <w:rPr>
          <w:rFonts w:eastAsia="黑体" w:hint="eastAsia"/>
          <w:szCs w:val="21"/>
        </w:rPr>
        <w:t xml:space="preserve">4-10 </w:t>
      </w:r>
      <w:r>
        <w:rPr>
          <w:rFonts w:eastAsia="黑体" w:hint="eastAsia"/>
          <w:szCs w:val="21"/>
        </w:rPr>
        <w:t>基于</w:t>
      </w:r>
      <w:r>
        <w:rPr>
          <w:rFonts w:eastAsia="黑体" w:hint="eastAsia"/>
          <w:szCs w:val="21"/>
        </w:rPr>
        <w:t>Python</w:t>
      </w:r>
      <w:r>
        <w:rPr>
          <w:rFonts w:eastAsia="黑体" w:hint="eastAsia"/>
          <w:szCs w:val="21"/>
        </w:rPr>
        <w:t>爬虫的电影数据分析系统未经精化的软件结构图</w:t>
      </w:r>
    </w:p>
    <w:p w:rsidR="00F935F8" w:rsidRDefault="00FD164F">
      <w:pPr>
        <w:pStyle w:val="3"/>
        <w:rPr>
          <w:rFonts w:asciiTheme="majorEastAsia" w:eastAsiaTheme="majorEastAsia" w:hAnsiTheme="majorEastAsia"/>
          <w:b/>
          <w:sz w:val="28"/>
        </w:rPr>
      </w:pPr>
      <w:bookmarkStart w:id="466" w:name="_Toc105951572"/>
      <w:r>
        <w:rPr>
          <w:rFonts w:asciiTheme="majorEastAsia" w:eastAsiaTheme="majorEastAsia" w:hAnsiTheme="majorEastAsia" w:hint="eastAsia"/>
          <w:b/>
          <w:sz w:val="28"/>
        </w:rPr>
        <w:t>4.2.2结构调整与优化</w:t>
      </w:r>
      <w:bookmarkEnd w:id="466"/>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由图3-6可知，电影信息可视化有明显的事务中心，可以将原本的输出结构调整为事务流。</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由事务流映射成的软件结构包括一个接收分支和一个发送分支，映射出接收分支结构的方法和变换分析映射出输入结构的方法很相像，即从事务中心的边界开始，把沿着接收</w:t>
      </w:r>
      <w:proofErr w:type="gramStart"/>
      <w:r>
        <w:rPr>
          <w:rFonts w:asciiTheme="minorEastAsia" w:eastAsiaTheme="minorEastAsia" w:hAnsiTheme="minorEastAsia" w:hint="eastAsia"/>
          <w:sz w:val="24"/>
          <w:szCs w:val="24"/>
        </w:rPr>
        <w:t>流通路</w:t>
      </w:r>
      <w:proofErr w:type="gramEnd"/>
      <w:r>
        <w:rPr>
          <w:rFonts w:asciiTheme="minorEastAsia" w:eastAsiaTheme="minorEastAsia" w:hAnsiTheme="minorEastAsia" w:hint="eastAsia"/>
          <w:sz w:val="24"/>
          <w:szCs w:val="24"/>
        </w:rPr>
        <w:t>的处理映射成模块。发送分支的结构包含一个调度模块，它控制下层的所有活动模块，然后把数据流图中的每个活动</w:t>
      </w:r>
      <w:proofErr w:type="gramStart"/>
      <w:r>
        <w:rPr>
          <w:rFonts w:asciiTheme="minorEastAsia" w:eastAsiaTheme="minorEastAsia" w:hAnsiTheme="minorEastAsia" w:hint="eastAsia"/>
          <w:sz w:val="24"/>
          <w:szCs w:val="24"/>
        </w:rPr>
        <w:t>流通路映射</w:t>
      </w:r>
      <w:proofErr w:type="gramEnd"/>
      <w:r>
        <w:rPr>
          <w:rFonts w:asciiTheme="minorEastAsia" w:eastAsiaTheme="minorEastAsia" w:hAnsiTheme="minorEastAsia" w:hint="eastAsia"/>
          <w:sz w:val="24"/>
          <w:szCs w:val="24"/>
        </w:rPr>
        <w:t>成与他的</w:t>
      </w:r>
      <w:proofErr w:type="gramStart"/>
      <w:r>
        <w:rPr>
          <w:rFonts w:asciiTheme="minorEastAsia" w:eastAsiaTheme="minorEastAsia" w:hAnsiTheme="minorEastAsia" w:hint="eastAsia"/>
          <w:sz w:val="24"/>
          <w:szCs w:val="24"/>
        </w:rPr>
        <w:lastRenderedPageBreak/>
        <w:t>流特征</w:t>
      </w:r>
      <w:proofErr w:type="gramEnd"/>
      <w:r>
        <w:rPr>
          <w:rFonts w:asciiTheme="minorEastAsia" w:eastAsiaTheme="minorEastAsia" w:hAnsiTheme="minorEastAsia" w:hint="eastAsia"/>
          <w:sz w:val="24"/>
          <w:szCs w:val="24"/>
        </w:rPr>
        <w:t>相对应的结构。</w:t>
      </w:r>
    </w:p>
    <w:p w:rsidR="00F935F8" w:rsidRDefault="00FD164F">
      <w:pPr>
        <w:jc w:val="center"/>
        <w:rPr>
          <w:sz w:val="24"/>
        </w:rPr>
      </w:pPr>
      <w:r>
        <w:rPr>
          <w:sz w:val="24"/>
        </w:rPr>
        <w:object w:dxaOrig="4128" w:dyaOrig="5400">
          <v:shape id="_x0000_i1051" type="#_x0000_t75" style="width:206.4pt;height:270pt" o:ole="">
            <v:imagedata r:id="rId72" o:title=""/>
            <o:lock v:ext="edit" aspectratio="f"/>
          </v:shape>
          <o:OLEObject Type="Embed" ProgID="Visio.Drawing.15" ShapeID="_x0000_i1051" DrawAspect="Content" ObjectID="_1716564861" r:id="rId73"/>
        </w:object>
      </w:r>
    </w:p>
    <w:p w:rsidR="00F935F8" w:rsidRDefault="00FD164F">
      <w:pPr>
        <w:spacing w:line="360" w:lineRule="auto"/>
        <w:ind w:firstLine="480"/>
        <w:jc w:val="center"/>
        <w:rPr>
          <w:sz w:val="24"/>
        </w:rPr>
      </w:pPr>
      <w:r>
        <w:rPr>
          <w:rFonts w:eastAsia="黑体"/>
          <w:szCs w:val="21"/>
        </w:rPr>
        <w:t>图</w:t>
      </w:r>
      <w:r>
        <w:rPr>
          <w:rFonts w:eastAsia="黑体" w:hint="eastAsia"/>
          <w:szCs w:val="21"/>
        </w:rPr>
        <w:t>4-11</w:t>
      </w:r>
      <w:r>
        <w:rPr>
          <w:rFonts w:eastAsia="黑体" w:hint="eastAsia"/>
          <w:szCs w:val="21"/>
        </w:rPr>
        <w:t>精化后的输出结构</w:t>
      </w:r>
    </w:p>
    <w:p w:rsidR="00F935F8" w:rsidRDefault="00FD164F">
      <w:pPr>
        <w:pStyle w:val="3"/>
        <w:rPr>
          <w:rFonts w:asciiTheme="majorEastAsia" w:eastAsiaTheme="majorEastAsia" w:hAnsiTheme="majorEastAsia"/>
          <w:b/>
          <w:sz w:val="28"/>
        </w:rPr>
      </w:pPr>
      <w:bookmarkStart w:id="467" w:name="_Toc105951573"/>
      <w:r>
        <w:rPr>
          <w:rFonts w:asciiTheme="majorEastAsia" w:eastAsiaTheme="majorEastAsia" w:hAnsiTheme="majorEastAsia" w:hint="eastAsia"/>
          <w:b/>
          <w:sz w:val="28"/>
        </w:rPr>
        <w:t>4.2.3软件结构图</w:t>
      </w:r>
      <w:bookmarkEnd w:id="467"/>
    </w:p>
    <w:p w:rsidR="00F935F8" w:rsidRDefault="00FD164F">
      <w:pPr>
        <w:jc w:val="center"/>
      </w:pPr>
      <w:r>
        <w:rPr>
          <w:rFonts w:asciiTheme="minorEastAsia" w:eastAsiaTheme="minorEastAsia" w:hAnsiTheme="minorEastAsia"/>
          <w:sz w:val="24"/>
          <w:szCs w:val="24"/>
        </w:rPr>
        <w:object w:dxaOrig="8652" w:dyaOrig="5424">
          <v:shape id="_x0000_i1052" type="#_x0000_t75" style="width:432.6pt;height:271.2pt" o:ole="">
            <v:imagedata r:id="rId74" o:title=""/>
            <o:lock v:ext="edit" aspectratio="f"/>
          </v:shape>
          <o:OLEObject Type="Embed" ProgID="Visio.Drawing.15" ShapeID="_x0000_i1052" DrawAspect="Content" ObjectID="_1716564862" r:id="rId75"/>
        </w:object>
      </w:r>
      <w:r>
        <w:rPr>
          <w:rFonts w:eastAsia="黑体"/>
          <w:szCs w:val="21"/>
        </w:rPr>
        <w:t>图</w:t>
      </w:r>
      <w:r>
        <w:rPr>
          <w:rFonts w:eastAsia="黑体" w:hint="eastAsia"/>
          <w:szCs w:val="21"/>
        </w:rPr>
        <w:t xml:space="preserve">4-12 </w:t>
      </w:r>
      <w:r>
        <w:rPr>
          <w:rFonts w:eastAsia="黑体" w:hint="eastAsia"/>
          <w:szCs w:val="21"/>
        </w:rPr>
        <w:t>基于</w:t>
      </w:r>
      <w:r>
        <w:rPr>
          <w:rFonts w:eastAsia="黑体" w:hint="eastAsia"/>
          <w:szCs w:val="21"/>
        </w:rPr>
        <w:t>Python</w:t>
      </w:r>
      <w:r>
        <w:rPr>
          <w:rFonts w:eastAsia="黑体" w:hint="eastAsia"/>
          <w:szCs w:val="21"/>
        </w:rPr>
        <w:t>爬虫的电影数据分析系统精化后的软件结构图</w:t>
      </w:r>
    </w:p>
    <w:p w:rsidR="00F935F8" w:rsidRDefault="00FD164F">
      <w:pPr>
        <w:pStyle w:val="2"/>
        <w:spacing w:before="156" w:after="156" w:line="240" w:lineRule="auto"/>
      </w:pPr>
      <w:bookmarkStart w:id="468" w:name="_Toc105951574"/>
      <w:r>
        <w:lastRenderedPageBreak/>
        <w:t xml:space="preserve">4.3 </w:t>
      </w:r>
      <w:r>
        <w:rPr>
          <w:rFonts w:hint="eastAsia"/>
        </w:rPr>
        <w:t>模块接口、算法设计</w:t>
      </w:r>
      <w:bookmarkEnd w:id="468"/>
    </w:p>
    <w:p w:rsidR="00F935F8" w:rsidRDefault="00FD164F">
      <w:pPr>
        <w:pStyle w:val="3"/>
        <w:rPr>
          <w:rFonts w:asciiTheme="majorEastAsia" w:eastAsiaTheme="majorEastAsia" w:hAnsiTheme="majorEastAsia"/>
          <w:b/>
          <w:sz w:val="28"/>
        </w:rPr>
      </w:pPr>
      <w:bookmarkStart w:id="469" w:name="_Toc105951575"/>
      <w:r>
        <w:rPr>
          <w:rFonts w:asciiTheme="majorEastAsia" w:eastAsiaTheme="majorEastAsia" w:hAnsiTheme="majorEastAsia" w:hint="eastAsia"/>
          <w:b/>
          <w:sz w:val="28"/>
        </w:rPr>
        <w:t>4.3.1 人机界面</w:t>
      </w:r>
      <w:bookmarkEnd w:id="469"/>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人机交互过程中人机交互界面处于视感知层面的主要操作区域，是用户与</w:t>
      </w:r>
      <w:r>
        <w:rPr>
          <w:rFonts w:asciiTheme="minorEastAsia" w:eastAsiaTheme="minorEastAsia" w:hAnsiTheme="minorEastAsia" w:hint="eastAsia"/>
          <w:sz w:val="24"/>
          <w:szCs w:val="24"/>
        </w:rPr>
        <w:t>系统</w:t>
      </w:r>
      <w:r>
        <w:rPr>
          <w:rFonts w:asciiTheme="minorEastAsia" w:eastAsiaTheme="minorEastAsia" w:hAnsiTheme="minorEastAsia"/>
          <w:sz w:val="24"/>
          <w:szCs w:val="24"/>
        </w:rPr>
        <w:t>直接接触的部分，交互界面的好坏决定着用户体验的直接感受</w:t>
      </w:r>
      <w:r>
        <w:rPr>
          <w:rFonts w:asciiTheme="minorEastAsia" w:eastAsiaTheme="minorEastAsia" w:hAnsiTheme="minorEastAsia" w:hint="eastAsia"/>
          <w:sz w:val="24"/>
          <w:szCs w:val="24"/>
        </w:rPr>
        <w:t>。在人机界面设计的过程中，我们主要考虑以下四个方面的问题：</w:t>
      </w:r>
    </w:p>
    <w:p w:rsidR="00F935F8" w:rsidRDefault="00FD164F">
      <w:pPr>
        <w:pStyle w:val="af0"/>
        <w:spacing w:line="360" w:lineRule="auto"/>
        <w:ind w:left="36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（1）系统响应时间</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系统响应时间是交互式系统中用户抱怨最多的问题。如果系统响应时间过长，用户就会感到紧张和沮丧；但是，当用户工作速度是由人机界面决定的时候，系统响应时间过短也不好，这会迫使用户加快操作节奏，从而可能会犯错误。除了响应时间的绝对长短外，用户对不同命令在响应时间上的差别亦很在意，若过于悬殊用户将难以建立起稳定的工作节奏，在敏感条件下将会难以接受。保证响应时间的稳定，可以大大提高系统的属性。</w:t>
      </w:r>
    </w:p>
    <w:p w:rsidR="00F935F8" w:rsidRDefault="00FD164F">
      <w:pPr>
        <w:pStyle w:val="af0"/>
        <w:spacing w:line="360" w:lineRule="auto"/>
        <w:ind w:left="36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（2）用户帮助设施</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人机交互界面的使用使得每个用户都需要帮助，当遇到复杂问题时甚至需要查看用户手册以寻找答案，我们在设计数据分析系统时也要考虑用户遇到问题时能否很好的解决，提供用户帮助设施，使得用户无需离开用户界面就能解决自己的问题。而在具体设计帮助设施时，我们必须考虑用户在使用帮助设施时出现的问题。用户与系统交互期间，我们可以通过提供部分功能的帮助信息和提供全部功能的帮助信息，以保证用户在任何时候都能获得关于系统任何功能的帮助信息。除此以外，我们也可以通过帮助菜单，特殊功能键或者是HELP命令，帮助用户快速找到帮助入口。显示帮助信息时，可以选择在屏幕固定位置显示简短提示。在用户返回到正常的交互方式方面，可以提供屏幕上的返回按钮和功能键，让用户了解帮助后可以快速回到原界面。用户求助机制宜采用集成式，也避免叠加式系统导致用户求助某项指南而不得不浏览大量无关信息。</w:t>
      </w:r>
    </w:p>
    <w:p w:rsidR="00F935F8" w:rsidRDefault="00FD164F">
      <w:pPr>
        <w:pStyle w:val="af0"/>
        <w:spacing w:line="360" w:lineRule="auto"/>
        <w:ind w:left="36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（3）出错信息处理</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一般来说，由于用户的不熟悉或是误触等一系列操作，使得交互界面发出出错信息和警告信息几乎是必然的。对于错误和警告信息的选择，必须选用用户明了、含义准确的术语描述，同时还应尽可能提供一些有关错误恢复的建议，还有</w:t>
      </w:r>
      <w:r>
        <w:rPr>
          <w:rFonts w:asciiTheme="minorEastAsia" w:eastAsiaTheme="minorEastAsia" w:hAnsiTheme="minorEastAsia" w:hint="eastAsia"/>
          <w:sz w:val="24"/>
          <w:szCs w:val="24"/>
        </w:rPr>
        <w:lastRenderedPageBreak/>
        <w:t>指出错误可能导致哪些负面后果(例如，破坏数据文件)，以便用户检查是否出现了这些问题，并在确实出现问题时方便解决。伴随着听觉上或视觉上的提示，也可以给用户更为直观的感受。信息更不能带有指责色彩，给用户被责怪的体验。</w:t>
      </w:r>
    </w:p>
    <w:p w:rsidR="00F935F8" w:rsidRDefault="00FD164F">
      <w:pPr>
        <w:pStyle w:val="af0"/>
        <w:spacing w:line="360" w:lineRule="auto"/>
        <w:ind w:left="36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（4）命令交互</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作为用户和系统软件</w:t>
      </w:r>
      <w:proofErr w:type="gramStart"/>
      <w:r>
        <w:rPr>
          <w:rFonts w:asciiTheme="minorEastAsia" w:eastAsiaTheme="minorEastAsia" w:hAnsiTheme="minorEastAsia" w:hint="eastAsia"/>
          <w:sz w:val="24"/>
          <w:szCs w:val="24"/>
        </w:rPr>
        <w:t>交互最</w:t>
      </w:r>
      <w:proofErr w:type="gramEnd"/>
      <w:r>
        <w:rPr>
          <w:rFonts w:asciiTheme="minorEastAsia" w:eastAsiaTheme="minorEastAsia" w:hAnsiTheme="minorEastAsia" w:hint="eastAsia"/>
          <w:sz w:val="24"/>
          <w:szCs w:val="24"/>
        </w:rPr>
        <w:t>常用的方式，命令行依旧是许多高级用户的偏爱。数据分析系统选择菜单与键盘命令并存，在交互界面上提供用户更多的选择，提高系统的实用性。选择“命令宏机制”可以用自己定义的名字代表一个常用的命令序列，保证用户使用命令序列时无须依次输入每个命令，只需输入命令宏的名字就可以顺序执行它所代表的全部命令。除此以外，还要考虑大多数应用软件命令的使用方法，将命令普遍化，保证在软件切换过程中达成一致。</w:t>
      </w:r>
    </w:p>
    <w:p w:rsidR="00F935F8" w:rsidRDefault="00FD164F">
      <w:pPr>
        <w:pStyle w:val="3"/>
        <w:rPr>
          <w:rFonts w:asciiTheme="majorEastAsia" w:eastAsiaTheme="majorEastAsia" w:hAnsiTheme="majorEastAsia"/>
          <w:b/>
          <w:sz w:val="28"/>
        </w:rPr>
      </w:pPr>
      <w:bookmarkStart w:id="470" w:name="_Toc105951576"/>
      <w:r>
        <w:rPr>
          <w:rFonts w:asciiTheme="majorEastAsia" w:eastAsiaTheme="majorEastAsia" w:hAnsiTheme="majorEastAsia" w:hint="eastAsia"/>
          <w:b/>
          <w:sz w:val="28"/>
        </w:rPr>
        <w:t>4.3.2 模块参数</w:t>
      </w:r>
      <w:bookmarkEnd w:id="470"/>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由图4-6可知，数据分析系统主要有3大功能模块：用户登录管理功能模块、电影数据分析功能模块、使用帮助功能模块，这三大模块之间还有很多小模块，每个小模块之间相互联系，相互耦合，就能实现大模块的功能，三大主要模块相互联系最终就</w:t>
      </w:r>
      <w:proofErr w:type="gramStart"/>
      <w:r>
        <w:rPr>
          <w:rFonts w:asciiTheme="minorEastAsia" w:eastAsiaTheme="minorEastAsia" w:hAnsiTheme="minorEastAsia" w:hint="eastAsia"/>
          <w:sz w:val="24"/>
          <w:szCs w:val="24"/>
        </w:rPr>
        <w:t>能可以</w:t>
      </w:r>
      <w:proofErr w:type="gramEnd"/>
      <w:r>
        <w:rPr>
          <w:rFonts w:asciiTheme="minorEastAsia" w:eastAsiaTheme="minorEastAsia" w:hAnsiTheme="minorEastAsia" w:hint="eastAsia"/>
          <w:sz w:val="24"/>
          <w:szCs w:val="24"/>
        </w:rPr>
        <w:t>完成对数据分析系统的实现。</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利用爬虫程序来抓取网页这个过程其实跟平时利用各种浏览器看网页是一样的。在浏览网页时，首先要做的就是在浏览器的地址栏输入网页的地址，比如https://movie.douban.com/。这时浏览器作为一个浏览的工具，向服务器发送请求，在把服务器中的内容抓取到本地。并且进行相应的解释和展示。这就是我们通过浏览器打开一个以页面的过程。</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html作为一种标记语言，通过标签来标记内容，并且进行区分和解释。而浏览器将获取到的html代码解析转变成我们看到的各种页面。</w:t>
      </w:r>
    </w:p>
    <w:p w:rsidR="00F935F8" w:rsidRDefault="00FD164F">
      <w:pPr>
        <w:spacing w:line="360" w:lineRule="auto"/>
        <w:ind w:firstLineChars="100" w:firstLine="241"/>
        <w:rPr>
          <w:rFonts w:asciiTheme="minorEastAsia" w:eastAsiaTheme="minorEastAsia" w:hAnsiTheme="minorEastAsia"/>
          <w:b/>
          <w:sz w:val="24"/>
          <w:szCs w:val="24"/>
        </w:rPr>
      </w:pPr>
      <w:r>
        <w:rPr>
          <w:rFonts w:asciiTheme="minorEastAsia" w:eastAsiaTheme="minorEastAsia" w:hAnsiTheme="minorEastAsia" w:hint="eastAsia"/>
          <w:b/>
          <w:sz w:val="24"/>
          <w:szCs w:val="24"/>
        </w:rPr>
        <w:t>（1）用户登录管理功能模块</w:t>
      </w:r>
    </w:p>
    <w:p w:rsidR="00F935F8" w:rsidRDefault="00FD164F">
      <w:pPr>
        <w:pStyle w:val="af0"/>
        <w:numPr>
          <w:ilvl w:val="0"/>
          <w:numId w:val="3"/>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用户注册</w:t>
      </w:r>
    </w:p>
    <w:p w:rsidR="00F935F8" w:rsidRDefault="00FD164F">
      <w:pPr>
        <w:pStyle w:val="af0"/>
        <w:numPr>
          <w:ilvl w:val="0"/>
          <w:numId w:val="4"/>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sz w:val="24"/>
          <w:szCs w:val="24"/>
        </w:rPr>
        <w:t>URL</w:t>
      </w:r>
      <w:r>
        <w:rPr>
          <w:rFonts w:asciiTheme="minorEastAsia" w:eastAsiaTheme="minorEastAsia" w:hAnsiTheme="minorEastAsia" w:hint="eastAsia"/>
          <w:sz w:val="24"/>
          <w:szCs w:val="24"/>
        </w:rPr>
        <w:t>：</w:t>
      </w:r>
      <w:hyperlink r:id="rId76" w:history="1">
        <w:r w:rsidR="00B32641" w:rsidRPr="00EA3293">
          <w:rPr>
            <w:rStyle w:val="ae"/>
            <w:rFonts w:asciiTheme="minorEastAsia" w:eastAsiaTheme="minorEastAsia" w:hAnsiTheme="minorEastAsia"/>
          </w:rPr>
          <w:t>http://127.0.0.1:8000/register</w:t>
        </w:r>
      </w:hyperlink>
    </w:p>
    <w:p w:rsidR="00F935F8" w:rsidRDefault="00FD164F">
      <w:pPr>
        <w:pStyle w:val="af0"/>
        <w:numPr>
          <w:ilvl w:val="0"/>
          <w:numId w:val="4"/>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r>
        <w:rPr>
          <w:rFonts w:asciiTheme="minorEastAsia" w:eastAsiaTheme="minorEastAsia" w:hAnsiTheme="minorEastAsia"/>
          <w:sz w:val="24"/>
          <w:szCs w:val="24"/>
        </w:rPr>
        <w:t>POST</w:t>
      </w:r>
    </w:p>
    <w:p w:rsidR="00F935F8" w:rsidRDefault="00FD164F">
      <w:pPr>
        <w:pStyle w:val="af0"/>
        <w:numPr>
          <w:ilvl w:val="0"/>
          <w:numId w:val="4"/>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请求参数：</w:t>
      </w:r>
      <w:r>
        <w:rPr>
          <w:rFonts w:asciiTheme="minorEastAsia" w:eastAsiaTheme="minorEastAsia" w:hAnsiTheme="minorEastAsia"/>
          <w:sz w:val="24"/>
          <w:szCs w:val="24"/>
        </w:rPr>
        <w:t>JSON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53"/>
        <w:gridCol w:w="1953"/>
        <w:gridCol w:w="1954"/>
        <w:gridCol w:w="1954"/>
      </w:tblGrid>
      <w:tr w:rsidR="00F935F8">
        <w:trPr>
          <w:trHeight w:val="293"/>
          <w:jc w:val="center"/>
        </w:trPr>
        <w:tc>
          <w:tcPr>
            <w:tcW w:w="195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5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5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5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93"/>
          <w:jc w:val="center"/>
        </w:trPr>
        <w:tc>
          <w:tcPr>
            <w:tcW w:w="1953" w:type="dxa"/>
            <w:tcBorders>
              <w:top w:val="single" w:sz="6" w:space="0" w:color="auto"/>
            </w:tcBorders>
          </w:tcPr>
          <w:p w:rsidR="00F935F8" w:rsidRDefault="00FD164F">
            <w:pPr>
              <w:spacing w:line="360" w:lineRule="auto"/>
              <w:jc w:val="center"/>
              <w:rPr>
                <w:sz w:val="24"/>
                <w:szCs w:val="24"/>
              </w:rPr>
            </w:pPr>
            <w:r>
              <w:rPr>
                <w:sz w:val="24"/>
                <w:szCs w:val="24"/>
              </w:rPr>
              <w:lastRenderedPageBreak/>
              <w:t>uname</w:t>
            </w:r>
          </w:p>
        </w:tc>
        <w:tc>
          <w:tcPr>
            <w:tcW w:w="1953" w:type="dxa"/>
            <w:tcBorders>
              <w:top w:val="single" w:sz="6" w:space="0" w:color="auto"/>
            </w:tcBorders>
          </w:tcPr>
          <w:p w:rsidR="00F935F8" w:rsidRDefault="00FD164F">
            <w:pPr>
              <w:spacing w:line="360" w:lineRule="auto"/>
              <w:jc w:val="center"/>
              <w:rPr>
                <w:sz w:val="24"/>
                <w:szCs w:val="24"/>
              </w:rPr>
            </w:pPr>
            <w:r>
              <w:rPr>
                <w:rFonts w:hint="eastAsia"/>
                <w:sz w:val="24"/>
                <w:szCs w:val="24"/>
              </w:rPr>
              <w:t>用户名</w:t>
            </w:r>
          </w:p>
        </w:tc>
        <w:tc>
          <w:tcPr>
            <w:tcW w:w="1954" w:type="dxa"/>
            <w:tcBorders>
              <w:top w:val="single" w:sz="6" w:space="0" w:color="auto"/>
            </w:tcBorders>
          </w:tcPr>
          <w:p w:rsidR="00F935F8" w:rsidRDefault="00FD164F">
            <w:pPr>
              <w:spacing w:line="360" w:lineRule="auto"/>
              <w:jc w:val="center"/>
              <w:rPr>
                <w:sz w:val="24"/>
                <w:szCs w:val="24"/>
              </w:rPr>
            </w:pPr>
            <w:r>
              <w:rPr>
                <w:sz w:val="24"/>
                <w:szCs w:val="24"/>
              </w:rPr>
              <w:t>char</w:t>
            </w:r>
          </w:p>
        </w:tc>
        <w:tc>
          <w:tcPr>
            <w:tcW w:w="1954"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53" w:type="dxa"/>
          </w:tcPr>
          <w:p w:rsidR="00F935F8" w:rsidRDefault="00FD164F">
            <w:pPr>
              <w:spacing w:line="360" w:lineRule="auto"/>
              <w:jc w:val="center"/>
              <w:rPr>
                <w:sz w:val="24"/>
                <w:szCs w:val="24"/>
              </w:rPr>
            </w:pPr>
            <w:r>
              <w:rPr>
                <w:sz w:val="24"/>
                <w:szCs w:val="24"/>
              </w:rPr>
              <w:t>password</w:t>
            </w:r>
          </w:p>
        </w:tc>
        <w:tc>
          <w:tcPr>
            <w:tcW w:w="1953" w:type="dxa"/>
          </w:tcPr>
          <w:p w:rsidR="00F935F8" w:rsidRDefault="00FD164F">
            <w:pPr>
              <w:spacing w:line="360" w:lineRule="auto"/>
              <w:jc w:val="center"/>
              <w:rPr>
                <w:sz w:val="24"/>
                <w:szCs w:val="24"/>
              </w:rPr>
            </w:pPr>
            <w:r>
              <w:rPr>
                <w:rFonts w:hint="eastAsia"/>
                <w:sz w:val="24"/>
                <w:szCs w:val="24"/>
              </w:rPr>
              <w:t>密码</w:t>
            </w:r>
          </w:p>
        </w:tc>
        <w:tc>
          <w:tcPr>
            <w:tcW w:w="1954" w:type="dxa"/>
          </w:tcPr>
          <w:p w:rsidR="00F935F8" w:rsidRDefault="00FD164F">
            <w:pPr>
              <w:spacing w:line="360" w:lineRule="auto"/>
              <w:jc w:val="center"/>
              <w:rPr>
                <w:sz w:val="24"/>
                <w:szCs w:val="24"/>
              </w:rPr>
            </w:pPr>
            <w:r>
              <w:rPr>
                <w:sz w:val="24"/>
                <w:szCs w:val="24"/>
              </w:rPr>
              <w:t>char</w:t>
            </w:r>
          </w:p>
        </w:tc>
        <w:tc>
          <w:tcPr>
            <w:tcW w:w="1954" w:type="dxa"/>
          </w:tcPr>
          <w:p w:rsidR="00F935F8" w:rsidRDefault="00FD164F">
            <w:pPr>
              <w:spacing w:line="360" w:lineRule="auto"/>
              <w:jc w:val="center"/>
              <w:rPr>
                <w:sz w:val="24"/>
                <w:szCs w:val="24"/>
              </w:rPr>
            </w:pPr>
            <w:r>
              <w:rPr>
                <w:rFonts w:hint="eastAsia"/>
                <w:sz w:val="24"/>
                <w:szCs w:val="24"/>
              </w:rPr>
              <w:t>必填</w:t>
            </w:r>
          </w:p>
        </w:tc>
      </w:tr>
      <w:tr w:rsidR="00F935F8">
        <w:trPr>
          <w:trHeight w:val="293"/>
          <w:jc w:val="center"/>
        </w:trPr>
        <w:tc>
          <w:tcPr>
            <w:tcW w:w="1953" w:type="dxa"/>
          </w:tcPr>
          <w:p w:rsidR="00F935F8" w:rsidRDefault="00FD164F">
            <w:pPr>
              <w:spacing w:line="360" w:lineRule="auto"/>
              <w:jc w:val="center"/>
              <w:rPr>
                <w:sz w:val="24"/>
                <w:szCs w:val="24"/>
              </w:rPr>
            </w:pPr>
            <w:r>
              <w:rPr>
                <w:sz w:val="24"/>
                <w:szCs w:val="24"/>
              </w:rPr>
              <w:t>phone</w:t>
            </w:r>
          </w:p>
        </w:tc>
        <w:tc>
          <w:tcPr>
            <w:tcW w:w="1953" w:type="dxa"/>
          </w:tcPr>
          <w:p w:rsidR="00F935F8" w:rsidRDefault="00FD164F">
            <w:pPr>
              <w:spacing w:line="360" w:lineRule="auto"/>
              <w:jc w:val="center"/>
              <w:rPr>
                <w:sz w:val="24"/>
                <w:szCs w:val="24"/>
              </w:rPr>
            </w:pPr>
            <w:r>
              <w:rPr>
                <w:rFonts w:hint="eastAsia"/>
                <w:sz w:val="24"/>
                <w:szCs w:val="24"/>
              </w:rPr>
              <w:t>手机号</w:t>
            </w:r>
          </w:p>
        </w:tc>
        <w:tc>
          <w:tcPr>
            <w:tcW w:w="1954" w:type="dxa"/>
          </w:tcPr>
          <w:p w:rsidR="00F935F8" w:rsidRDefault="00FD164F">
            <w:pPr>
              <w:spacing w:line="360" w:lineRule="auto"/>
              <w:jc w:val="center"/>
              <w:rPr>
                <w:sz w:val="24"/>
                <w:szCs w:val="24"/>
              </w:rPr>
            </w:pPr>
            <w:r>
              <w:rPr>
                <w:sz w:val="24"/>
                <w:szCs w:val="24"/>
              </w:rPr>
              <w:t>char</w:t>
            </w:r>
          </w:p>
        </w:tc>
        <w:tc>
          <w:tcPr>
            <w:tcW w:w="1954" w:type="dxa"/>
          </w:tcPr>
          <w:p w:rsidR="00F935F8" w:rsidRDefault="00FD164F">
            <w:pPr>
              <w:spacing w:line="360" w:lineRule="auto"/>
              <w:jc w:val="center"/>
              <w:rPr>
                <w:sz w:val="24"/>
                <w:szCs w:val="24"/>
              </w:rPr>
            </w:pPr>
            <w:r>
              <w:rPr>
                <w:rFonts w:hint="eastAsia"/>
                <w:sz w:val="24"/>
                <w:szCs w:val="24"/>
              </w:rPr>
              <w:t>必填</w:t>
            </w:r>
          </w:p>
        </w:tc>
      </w:tr>
      <w:tr w:rsidR="00F935F8">
        <w:trPr>
          <w:trHeight w:val="293"/>
          <w:jc w:val="center"/>
        </w:trPr>
        <w:tc>
          <w:tcPr>
            <w:tcW w:w="1953" w:type="dxa"/>
          </w:tcPr>
          <w:p w:rsidR="00F935F8" w:rsidRDefault="00FD164F">
            <w:pPr>
              <w:spacing w:line="360" w:lineRule="auto"/>
              <w:jc w:val="center"/>
              <w:rPr>
                <w:sz w:val="24"/>
                <w:szCs w:val="24"/>
              </w:rPr>
            </w:pPr>
            <w:r>
              <w:rPr>
                <w:sz w:val="24"/>
                <w:szCs w:val="24"/>
              </w:rPr>
              <w:t>captcha</w:t>
            </w:r>
          </w:p>
        </w:tc>
        <w:tc>
          <w:tcPr>
            <w:tcW w:w="1953" w:type="dxa"/>
          </w:tcPr>
          <w:p w:rsidR="00F935F8" w:rsidRDefault="00FD164F">
            <w:pPr>
              <w:spacing w:line="360" w:lineRule="auto"/>
              <w:jc w:val="center"/>
              <w:rPr>
                <w:sz w:val="24"/>
                <w:szCs w:val="24"/>
              </w:rPr>
            </w:pPr>
            <w:r>
              <w:rPr>
                <w:rFonts w:hint="eastAsia"/>
                <w:sz w:val="24"/>
                <w:szCs w:val="24"/>
              </w:rPr>
              <w:t>验证码</w:t>
            </w:r>
          </w:p>
        </w:tc>
        <w:tc>
          <w:tcPr>
            <w:tcW w:w="1954" w:type="dxa"/>
          </w:tcPr>
          <w:p w:rsidR="00F935F8" w:rsidRDefault="00FD164F">
            <w:pPr>
              <w:spacing w:line="360" w:lineRule="auto"/>
              <w:jc w:val="center"/>
              <w:rPr>
                <w:sz w:val="24"/>
                <w:szCs w:val="24"/>
              </w:rPr>
            </w:pPr>
            <w:r>
              <w:rPr>
                <w:sz w:val="24"/>
                <w:szCs w:val="24"/>
              </w:rPr>
              <w:t>c</w:t>
            </w:r>
            <w:r>
              <w:rPr>
                <w:rFonts w:hint="eastAsia"/>
                <w:sz w:val="24"/>
                <w:szCs w:val="24"/>
              </w:rPr>
              <w:t>har</w:t>
            </w:r>
          </w:p>
        </w:tc>
        <w:tc>
          <w:tcPr>
            <w:tcW w:w="1954" w:type="dxa"/>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firstLineChars="0"/>
        <w:rPr>
          <w:sz w:val="24"/>
          <w:szCs w:val="24"/>
        </w:rPr>
      </w:pPr>
      <w:r>
        <w:rPr>
          <w:rFonts w:hint="eastAsia"/>
          <w:sz w:val="24"/>
          <w:szCs w:val="24"/>
        </w:rPr>
        <w:t>响应数据说明：</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53"/>
        <w:gridCol w:w="1953"/>
        <w:gridCol w:w="1954"/>
        <w:gridCol w:w="1954"/>
      </w:tblGrid>
      <w:tr w:rsidR="00F935F8">
        <w:trPr>
          <w:trHeight w:val="293"/>
          <w:jc w:val="center"/>
        </w:trPr>
        <w:tc>
          <w:tcPr>
            <w:tcW w:w="195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5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5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5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93"/>
          <w:jc w:val="center"/>
        </w:trPr>
        <w:tc>
          <w:tcPr>
            <w:tcW w:w="1953" w:type="dxa"/>
            <w:tcBorders>
              <w:top w:val="single" w:sz="6" w:space="0" w:color="auto"/>
            </w:tcBorders>
          </w:tcPr>
          <w:p w:rsidR="00F935F8" w:rsidRDefault="00FD164F">
            <w:pPr>
              <w:spacing w:line="360" w:lineRule="auto"/>
              <w:jc w:val="center"/>
              <w:rPr>
                <w:sz w:val="24"/>
                <w:szCs w:val="24"/>
              </w:rPr>
            </w:pPr>
            <w:r>
              <w:rPr>
                <w:sz w:val="24"/>
                <w:szCs w:val="24"/>
              </w:rPr>
              <w:t>c</w:t>
            </w:r>
            <w:r>
              <w:rPr>
                <w:rFonts w:hint="eastAsia"/>
                <w:sz w:val="24"/>
                <w:szCs w:val="24"/>
              </w:rPr>
              <w:t>ode</w:t>
            </w:r>
          </w:p>
        </w:tc>
        <w:tc>
          <w:tcPr>
            <w:tcW w:w="1953" w:type="dxa"/>
            <w:tcBorders>
              <w:top w:val="single" w:sz="6" w:space="0" w:color="auto"/>
            </w:tcBorders>
          </w:tcPr>
          <w:p w:rsidR="00F935F8" w:rsidRDefault="00FD164F">
            <w:pPr>
              <w:spacing w:line="360" w:lineRule="auto"/>
              <w:jc w:val="center"/>
              <w:rPr>
                <w:sz w:val="24"/>
                <w:szCs w:val="24"/>
              </w:rPr>
            </w:pPr>
            <w:r>
              <w:rPr>
                <w:rFonts w:hint="eastAsia"/>
                <w:sz w:val="24"/>
                <w:szCs w:val="24"/>
              </w:rPr>
              <w:t>状态码</w:t>
            </w:r>
          </w:p>
        </w:tc>
        <w:tc>
          <w:tcPr>
            <w:tcW w:w="1954" w:type="dxa"/>
            <w:tcBorders>
              <w:top w:val="single" w:sz="6" w:space="0" w:color="auto"/>
            </w:tcBorders>
          </w:tcPr>
          <w:p w:rsidR="00F935F8" w:rsidRDefault="00FD164F">
            <w:pPr>
              <w:spacing w:line="360" w:lineRule="auto"/>
              <w:jc w:val="center"/>
              <w:rPr>
                <w:sz w:val="24"/>
                <w:szCs w:val="24"/>
              </w:rPr>
            </w:pPr>
            <w:r>
              <w:rPr>
                <w:sz w:val="24"/>
                <w:szCs w:val="24"/>
              </w:rPr>
              <w:t>int</w:t>
            </w:r>
          </w:p>
        </w:tc>
        <w:tc>
          <w:tcPr>
            <w:tcW w:w="1954"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53" w:type="dxa"/>
          </w:tcPr>
          <w:p w:rsidR="00F935F8" w:rsidRDefault="00FD164F">
            <w:pPr>
              <w:spacing w:line="360" w:lineRule="auto"/>
              <w:jc w:val="center"/>
              <w:rPr>
                <w:sz w:val="24"/>
                <w:szCs w:val="24"/>
              </w:rPr>
            </w:pPr>
            <w:r>
              <w:rPr>
                <w:sz w:val="24"/>
                <w:szCs w:val="24"/>
              </w:rPr>
              <w:t>uname</w:t>
            </w:r>
          </w:p>
        </w:tc>
        <w:tc>
          <w:tcPr>
            <w:tcW w:w="1953" w:type="dxa"/>
          </w:tcPr>
          <w:p w:rsidR="00F935F8" w:rsidRDefault="00FD164F">
            <w:pPr>
              <w:spacing w:line="360" w:lineRule="auto"/>
              <w:jc w:val="center"/>
              <w:rPr>
                <w:sz w:val="24"/>
                <w:szCs w:val="24"/>
              </w:rPr>
            </w:pPr>
            <w:r>
              <w:rPr>
                <w:rFonts w:hint="eastAsia"/>
                <w:sz w:val="24"/>
                <w:szCs w:val="24"/>
              </w:rPr>
              <w:t>用户名</w:t>
            </w:r>
          </w:p>
        </w:tc>
        <w:tc>
          <w:tcPr>
            <w:tcW w:w="1954" w:type="dxa"/>
          </w:tcPr>
          <w:p w:rsidR="00F935F8" w:rsidRDefault="00FD164F">
            <w:pPr>
              <w:spacing w:line="360" w:lineRule="auto"/>
              <w:jc w:val="center"/>
              <w:rPr>
                <w:sz w:val="24"/>
                <w:szCs w:val="24"/>
              </w:rPr>
            </w:pPr>
            <w:r>
              <w:rPr>
                <w:sz w:val="24"/>
                <w:szCs w:val="24"/>
              </w:rPr>
              <w:t>char</w:t>
            </w:r>
          </w:p>
        </w:tc>
        <w:tc>
          <w:tcPr>
            <w:tcW w:w="1954"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302"/>
          <w:jc w:val="center"/>
        </w:trPr>
        <w:tc>
          <w:tcPr>
            <w:tcW w:w="1953" w:type="dxa"/>
          </w:tcPr>
          <w:p w:rsidR="00F935F8" w:rsidRDefault="00FD164F">
            <w:pPr>
              <w:spacing w:line="360" w:lineRule="auto"/>
              <w:jc w:val="center"/>
              <w:rPr>
                <w:sz w:val="24"/>
                <w:szCs w:val="24"/>
              </w:rPr>
            </w:pPr>
            <w:r>
              <w:rPr>
                <w:sz w:val="24"/>
                <w:szCs w:val="24"/>
              </w:rPr>
              <w:t>data</w:t>
            </w:r>
          </w:p>
        </w:tc>
        <w:tc>
          <w:tcPr>
            <w:tcW w:w="1953" w:type="dxa"/>
          </w:tcPr>
          <w:p w:rsidR="00F935F8" w:rsidRDefault="00FD164F">
            <w:pPr>
              <w:spacing w:line="360" w:lineRule="auto"/>
              <w:jc w:val="center"/>
              <w:rPr>
                <w:sz w:val="24"/>
                <w:szCs w:val="24"/>
              </w:rPr>
            </w:pPr>
            <w:r>
              <w:rPr>
                <w:rFonts w:hint="eastAsia"/>
                <w:sz w:val="24"/>
                <w:szCs w:val="24"/>
              </w:rPr>
              <w:t>返回数据</w:t>
            </w:r>
            <w:r>
              <w:rPr>
                <w:rFonts w:hint="eastAsia"/>
                <w:sz w:val="24"/>
                <w:szCs w:val="24"/>
              </w:rPr>
              <w:t>[token]</w:t>
            </w:r>
          </w:p>
        </w:tc>
        <w:tc>
          <w:tcPr>
            <w:tcW w:w="1954" w:type="dxa"/>
          </w:tcPr>
          <w:p w:rsidR="00F935F8" w:rsidRDefault="00FD164F">
            <w:pPr>
              <w:spacing w:line="360" w:lineRule="auto"/>
              <w:jc w:val="center"/>
              <w:rPr>
                <w:sz w:val="24"/>
                <w:szCs w:val="24"/>
              </w:rPr>
            </w:pPr>
            <w:r>
              <w:rPr>
                <w:sz w:val="24"/>
                <w:szCs w:val="24"/>
              </w:rPr>
              <w:t>dict</w:t>
            </w:r>
          </w:p>
        </w:tc>
        <w:tc>
          <w:tcPr>
            <w:tcW w:w="1954"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293"/>
          <w:jc w:val="center"/>
        </w:trPr>
        <w:tc>
          <w:tcPr>
            <w:tcW w:w="1953" w:type="dxa"/>
          </w:tcPr>
          <w:p w:rsidR="00F935F8" w:rsidRDefault="00FD164F">
            <w:pPr>
              <w:spacing w:line="360" w:lineRule="auto"/>
              <w:jc w:val="center"/>
              <w:rPr>
                <w:sz w:val="24"/>
                <w:szCs w:val="24"/>
              </w:rPr>
            </w:pPr>
            <w:r>
              <w:rPr>
                <w:sz w:val="24"/>
                <w:szCs w:val="24"/>
              </w:rPr>
              <w:t>error</w:t>
            </w:r>
          </w:p>
        </w:tc>
        <w:tc>
          <w:tcPr>
            <w:tcW w:w="1953" w:type="dxa"/>
          </w:tcPr>
          <w:p w:rsidR="00F935F8" w:rsidRDefault="00FD164F">
            <w:pPr>
              <w:spacing w:line="360" w:lineRule="auto"/>
              <w:jc w:val="center"/>
              <w:rPr>
                <w:sz w:val="24"/>
                <w:szCs w:val="24"/>
              </w:rPr>
            </w:pPr>
            <w:r>
              <w:rPr>
                <w:rFonts w:hint="eastAsia"/>
                <w:sz w:val="24"/>
                <w:szCs w:val="24"/>
              </w:rPr>
              <w:t>错误原因</w:t>
            </w:r>
          </w:p>
        </w:tc>
        <w:tc>
          <w:tcPr>
            <w:tcW w:w="1954" w:type="dxa"/>
          </w:tcPr>
          <w:p w:rsidR="00F935F8" w:rsidRDefault="00FD164F">
            <w:pPr>
              <w:spacing w:line="360" w:lineRule="auto"/>
              <w:jc w:val="center"/>
              <w:rPr>
                <w:sz w:val="24"/>
                <w:szCs w:val="24"/>
              </w:rPr>
            </w:pPr>
            <w:r>
              <w:rPr>
                <w:sz w:val="24"/>
                <w:szCs w:val="24"/>
              </w:rPr>
              <w:t>char</w:t>
            </w:r>
          </w:p>
        </w:tc>
        <w:tc>
          <w:tcPr>
            <w:tcW w:w="1954" w:type="dxa"/>
          </w:tcPr>
          <w:p w:rsidR="00F935F8" w:rsidRDefault="00FD164F">
            <w:pPr>
              <w:spacing w:line="360" w:lineRule="auto"/>
              <w:jc w:val="center"/>
              <w:rPr>
                <w:sz w:val="24"/>
                <w:szCs w:val="24"/>
              </w:rPr>
            </w:pPr>
            <w:r>
              <w:rPr>
                <w:rFonts w:hint="eastAsia"/>
                <w:sz w:val="24"/>
                <w:szCs w:val="24"/>
              </w:rPr>
              <w:t>错误时填写</w:t>
            </w:r>
          </w:p>
        </w:tc>
      </w:tr>
    </w:tbl>
    <w:p w:rsidR="00F935F8" w:rsidRDefault="00FD164F">
      <w:pPr>
        <w:pStyle w:val="af0"/>
        <w:numPr>
          <w:ilvl w:val="0"/>
          <w:numId w:val="3"/>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用户登录</w:t>
      </w:r>
    </w:p>
    <w:p w:rsidR="00F935F8" w:rsidRDefault="00FD164F">
      <w:pPr>
        <w:pStyle w:val="af0"/>
        <w:numPr>
          <w:ilvl w:val="0"/>
          <w:numId w:val="4"/>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sz w:val="24"/>
          <w:szCs w:val="24"/>
        </w:rPr>
        <w:t>URL</w:t>
      </w:r>
      <w:r>
        <w:rPr>
          <w:rFonts w:asciiTheme="minorEastAsia" w:eastAsiaTheme="minorEastAsia" w:hAnsiTheme="minorEastAsia" w:hint="eastAsia"/>
          <w:sz w:val="24"/>
          <w:szCs w:val="24"/>
        </w:rPr>
        <w:t>：</w:t>
      </w:r>
      <w:hyperlink r:id="rId77" w:history="1">
        <w:r w:rsidR="00B32641" w:rsidRPr="00EA3293">
          <w:rPr>
            <w:rStyle w:val="ae"/>
            <w:rFonts w:asciiTheme="minorEastAsia" w:eastAsiaTheme="minorEastAsia" w:hAnsiTheme="minorEastAsia"/>
            <w:sz w:val="24"/>
            <w:szCs w:val="24"/>
          </w:rPr>
          <w:t>http://127.0.0.1:8000/load</w:t>
        </w:r>
      </w:hyperlink>
    </w:p>
    <w:p w:rsidR="00F935F8" w:rsidRDefault="00FD164F">
      <w:pPr>
        <w:pStyle w:val="af0"/>
        <w:numPr>
          <w:ilvl w:val="0"/>
          <w:numId w:val="4"/>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r>
        <w:rPr>
          <w:rFonts w:asciiTheme="minorEastAsia" w:eastAsiaTheme="minorEastAsia" w:hAnsiTheme="minorEastAsia"/>
          <w:sz w:val="24"/>
          <w:szCs w:val="24"/>
        </w:rPr>
        <w:t>POST</w:t>
      </w:r>
    </w:p>
    <w:p w:rsidR="00F935F8" w:rsidRDefault="00FD164F">
      <w:pPr>
        <w:pStyle w:val="af0"/>
        <w:numPr>
          <w:ilvl w:val="0"/>
          <w:numId w:val="4"/>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请求参数：</w:t>
      </w:r>
      <w:r>
        <w:rPr>
          <w:rFonts w:asciiTheme="minorEastAsia" w:eastAsiaTheme="minorEastAsia" w:hAnsiTheme="minorEastAsia"/>
          <w:sz w:val="24"/>
          <w:szCs w:val="24"/>
        </w:rPr>
        <w:t>JSON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53"/>
        <w:gridCol w:w="1953"/>
        <w:gridCol w:w="1954"/>
        <w:gridCol w:w="1954"/>
      </w:tblGrid>
      <w:tr w:rsidR="00F935F8">
        <w:trPr>
          <w:trHeight w:val="293"/>
          <w:jc w:val="center"/>
        </w:trPr>
        <w:tc>
          <w:tcPr>
            <w:tcW w:w="195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5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5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5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93"/>
          <w:jc w:val="center"/>
        </w:trPr>
        <w:tc>
          <w:tcPr>
            <w:tcW w:w="1953" w:type="dxa"/>
            <w:tcBorders>
              <w:top w:val="single" w:sz="6" w:space="0" w:color="auto"/>
            </w:tcBorders>
          </w:tcPr>
          <w:p w:rsidR="00F935F8" w:rsidRDefault="00FD164F">
            <w:pPr>
              <w:spacing w:line="360" w:lineRule="auto"/>
              <w:jc w:val="center"/>
              <w:rPr>
                <w:sz w:val="24"/>
                <w:szCs w:val="24"/>
              </w:rPr>
            </w:pPr>
            <w:r>
              <w:rPr>
                <w:sz w:val="24"/>
                <w:szCs w:val="24"/>
              </w:rPr>
              <w:t>uname</w:t>
            </w:r>
          </w:p>
        </w:tc>
        <w:tc>
          <w:tcPr>
            <w:tcW w:w="1953" w:type="dxa"/>
            <w:tcBorders>
              <w:top w:val="single" w:sz="6" w:space="0" w:color="auto"/>
            </w:tcBorders>
          </w:tcPr>
          <w:p w:rsidR="00F935F8" w:rsidRDefault="00FD164F">
            <w:pPr>
              <w:spacing w:line="360" w:lineRule="auto"/>
              <w:jc w:val="center"/>
              <w:rPr>
                <w:sz w:val="24"/>
                <w:szCs w:val="24"/>
              </w:rPr>
            </w:pPr>
            <w:r>
              <w:rPr>
                <w:rFonts w:hint="eastAsia"/>
                <w:sz w:val="24"/>
                <w:szCs w:val="24"/>
              </w:rPr>
              <w:t>用户名</w:t>
            </w:r>
          </w:p>
        </w:tc>
        <w:tc>
          <w:tcPr>
            <w:tcW w:w="1954" w:type="dxa"/>
            <w:tcBorders>
              <w:top w:val="single" w:sz="6" w:space="0" w:color="auto"/>
            </w:tcBorders>
          </w:tcPr>
          <w:p w:rsidR="00F935F8" w:rsidRDefault="00FD164F">
            <w:pPr>
              <w:spacing w:line="360" w:lineRule="auto"/>
              <w:jc w:val="center"/>
              <w:rPr>
                <w:sz w:val="24"/>
                <w:szCs w:val="24"/>
              </w:rPr>
            </w:pPr>
            <w:r>
              <w:rPr>
                <w:sz w:val="24"/>
                <w:szCs w:val="24"/>
              </w:rPr>
              <w:t>char</w:t>
            </w:r>
          </w:p>
        </w:tc>
        <w:tc>
          <w:tcPr>
            <w:tcW w:w="1954"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53" w:type="dxa"/>
          </w:tcPr>
          <w:p w:rsidR="00F935F8" w:rsidRDefault="00FD164F">
            <w:pPr>
              <w:spacing w:line="360" w:lineRule="auto"/>
              <w:jc w:val="center"/>
              <w:rPr>
                <w:sz w:val="24"/>
                <w:szCs w:val="24"/>
              </w:rPr>
            </w:pPr>
            <w:r>
              <w:rPr>
                <w:sz w:val="24"/>
                <w:szCs w:val="24"/>
              </w:rPr>
              <w:t>password</w:t>
            </w:r>
          </w:p>
        </w:tc>
        <w:tc>
          <w:tcPr>
            <w:tcW w:w="1953" w:type="dxa"/>
          </w:tcPr>
          <w:p w:rsidR="00F935F8" w:rsidRDefault="00FD164F">
            <w:pPr>
              <w:spacing w:line="360" w:lineRule="auto"/>
              <w:jc w:val="center"/>
              <w:rPr>
                <w:sz w:val="24"/>
                <w:szCs w:val="24"/>
              </w:rPr>
            </w:pPr>
            <w:r>
              <w:rPr>
                <w:rFonts w:hint="eastAsia"/>
                <w:sz w:val="24"/>
                <w:szCs w:val="24"/>
              </w:rPr>
              <w:t>密码</w:t>
            </w:r>
          </w:p>
        </w:tc>
        <w:tc>
          <w:tcPr>
            <w:tcW w:w="1954" w:type="dxa"/>
          </w:tcPr>
          <w:p w:rsidR="00F935F8" w:rsidRDefault="00FD164F">
            <w:pPr>
              <w:spacing w:line="360" w:lineRule="auto"/>
              <w:jc w:val="center"/>
              <w:rPr>
                <w:sz w:val="24"/>
                <w:szCs w:val="24"/>
              </w:rPr>
            </w:pPr>
            <w:r>
              <w:rPr>
                <w:sz w:val="24"/>
                <w:szCs w:val="24"/>
              </w:rPr>
              <w:t>char</w:t>
            </w:r>
          </w:p>
        </w:tc>
        <w:tc>
          <w:tcPr>
            <w:tcW w:w="1954" w:type="dxa"/>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firstLineChars="0"/>
        <w:rPr>
          <w:sz w:val="24"/>
          <w:szCs w:val="24"/>
        </w:rPr>
      </w:pPr>
      <w:r>
        <w:rPr>
          <w:rFonts w:hint="eastAsia"/>
          <w:sz w:val="24"/>
          <w:szCs w:val="24"/>
        </w:rPr>
        <w:t>响应数据说明：</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53"/>
        <w:gridCol w:w="1953"/>
        <w:gridCol w:w="1954"/>
        <w:gridCol w:w="1954"/>
      </w:tblGrid>
      <w:tr w:rsidR="00F935F8">
        <w:trPr>
          <w:trHeight w:val="293"/>
          <w:jc w:val="center"/>
        </w:trPr>
        <w:tc>
          <w:tcPr>
            <w:tcW w:w="195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5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5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5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93"/>
          <w:jc w:val="center"/>
        </w:trPr>
        <w:tc>
          <w:tcPr>
            <w:tcW w:w="1953" w:type="dxa"/>
            <w:tcBorders>
              <w:top w:val="single" w:sz="6" w:space="0" w:color="auto"/>
            </w:tcBorders>
          </w:tcPr>
          <w:p w:rsidR="00F935F8" w:rsidRDefault="00FD164F">
            <w:pPr>
              <w:spacing w:line="360" w:lineRule="auto"/>
              <w:jc w:val="center"/>
              <w:rPr>
                <w:sz w:val="24"/>
                <w:szCs w:val="24"/>
              </w:rPr>
            </w:pPr>
            <w:r>
              <w:rPr>
                <w:sz w:val="24"/>
                <w:szCs w:val="24"/>
              </w:rPr>
              <w:t>c</w:t>
            </w:r>
            <w:r>
              <w:rPr>
                <w:rFonts w:hint="eastAsia"/>
                <w:sz w:val="24"/>
                <w:szCs w:val="24"/>
              </w:rPr>
              <w:t>ode</w:t>
            </w:r>
          </w:p>
        </w:tc>
        <w:tc>
          <w:tcPr>
            <w:tcW w:w="1953" w:type="dxa"/>
            <w:tcBorders>
              <w:top w:val="single" w:sz="6" w:space="0" w:color="auto"/>
            </w:tcBorders>
          </w:tcPr>
          <w:p w:rsidR="00F935F8" w:rsidRDefault="00FD164F">
            <w:pPr>
              <w:spacing w:line="360" w:lineRule="auto"/>
              <w:jc w:val="center"/>
              <w:rPr>
                <w:sz w:val="24"/>
                <w:szCs w:val="24"/>
              </w:rPr>
            </w:pPr>
            <w:r>
              <w:rPr>
                <w:rFonts w:hint="eastAsia"/>
                <w:sz w:val="24"/>
                <w:szCs w:val="24"/>
              </w:rPr>
              <w:t>状态码</w:t>
            </w:r>
          </w:p>
        </w:tc>
        <w:tc>
          <w:tcPr>
            <w:tcW w:w="1954" w:type="dxa"/>
            <w:tcBorders>
              <w:top w:val="single" w:sz="6" w:space="0" w:color="auto"/>
            </w:tcBorders>
          </w:tcPr>
          <w:p w:rsidR="00F935F8" w:rsidRDefault="00FD164F">
            <w:pPr>
              <w:spacing w:line="360" w:lineRule="auto"/>
              <w:jc w:val="center"/>
              <w:rPr>
                <w:sz w:val="24"/>
                <w:szCs w:val="24"/>
              </w:rPr>
            </w:pPr>
            <w:r>
              <w:rPr>
                <w:sz w:val="24"/>
                <w:szCs w:val="24"/>
              </w:rPr>
              <w:t>int</w:t>
            </w:r>
          </w:p>
        </w:tc>
        <w:tc>
          <w:tcPr>
            <w:tcW w:w="1954"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53" w:type="dxa"/>
          </w:tcPr>
          <w:p w:rsidR="00F935F8" w:rsidRDefault="00FD164F">
            <w:pPr>
              <w:spacing w:line="360" w:lineRule="auto"/>
              <w:jc w:val="center"/>
              <w:rPr>
                <w:sz w:val="24"/>
                <w:szCs w:val="24"/>
              </w:rPr>
            </w:pPr>
            <w:r>
              <w:rPr>
                <w:sz w:val="24"/>
                <w:szCs w:val="24"/>
              </w:rPr>
              <w:t>uname</w:t>
            </w:r>
          </w:p>
        </w:tc>
        <w:tc>
          <w:tcPr>
            <w:tcW w:w="1953" w:type="dxa"/>
          </w:tcPr>
          <w:p w:rsidR="00F935F8" w:rsidRDefault="00FD164F">
            <w:pPr>
              <w:spacing w:line="360" w:lineRule="auto"/>
              <w:jc w:val="center"/>
              <w:rPr>
                <w:sz w:val="24"/>
                <w:szCs w:val="24"/>
              </w:rPr>
            </w:pPr>
            <w:r>
              <w:rPr>
                <w:rFonts w:hint="eastAsia"/>
                <w:sz w:val="24"/>
                <w:szCs w:val="24"/>
              </w:rPr>
              <w:t>用户名</w:t>
            </w:r>
          </w:p>
        </w:tc>
        <w:tc>
          <w:tcPr>
            <w:tcW w:w="1954" w:type="dxa"/>
          </w:tcPr>
          <w:p w:rsidR="00F935F8" w:rsidRDefault="00FD164F">
            <w:pPr>
              <w:spacing w:line="360" w:lineRule="auto"/>
              <w:jc w:val="center"/>
              <w:rPr>
                <w:sz w:val="24"/>
                <w:szCs w:val="24"/>
              </w:rPr>
            </w:pPr>
            <w:r>
              <w:rPr>
                <w:sz w:val="24"/>
                <w:szCs w:val="24"/>
              </w:rPr>
              <w:t>char</w:t>
            </w:r>
          </w:p>
        </w:tc>
        <w:tc>
          <w:tcPr>
            <w:tcW w:w="1954"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302"/>
          <w:jc w:val="center"/>
        </w:trPr>
        <w:tc>
          <w:tcPr>
            <w:tcW w:w="1953" w:type="dxa"/>
          </w:tcPr>
          <w:p w:rsidR="00F935F8" w:rsidRDefault="00FD164F">
            <w:pPr>
              <w:spacing w:line="360" w:lineRule="auto"/>
              <w:jc w:val="center"/>
              <w:rPr>
                <w:sz w:val="24"/>
                <w:szCs w:val="24"/>
              </w:rPr>
            </w:pPr>
            <w:r>
              <w:rPr>
                <w:sz w:val="24"/>
                <w:szCs w:val="24"/>
              </w:rPr>
              <w:t>data</w:t>
            </w:r>
          </w:p>
        </w:tc>
        <w:tc>
          <w:tcPr>
            <w:tcW w:w="1953" w:type="dxa"/>
          </w:tcPr>
          <w:p w:rsidR="00F935F8" w:rsidRDefault="00FD164F">
            <w:pPr>
              <w:spacing w:line="360" w:lineRule="auto"/>
              <w:jc w:val="center"/>
              <w:rPr>
                <w:sz w:val="24"/>
                <w:szCs w:val="24"/>
              </w:rPr>
            </w:pPr>
            <w:r>
              <w:rPr>
                <w:rFonts w:hint="eastAsia"/>
                <w:sz w:val="24"/>
                <w:szCs w:val="24"/>
              </w:rPr>
              <w:t>返回数据</w:t>
            </w:r>
            <w:r>
              <w:rPr>
                <w:rFonts w:hint="eastAsia"/>
                <w:sz w:val="24"/>
                <w:szCs w:val="24"/>
              </w:rPr>
              <w:t>[token]</w:t>
            </w:r>
          </w:p>
        </w:tc>
        <w:tc>
          <w:tcPr>
            <w:tcW w:w="1954" w:type="dxa"/>
          </w:tcPr>
          <w:p w:rsidR="00F935F8" w:rsidRDefault="00FD164F">
            <w:pPr>
              <w:spacing w:line="360" w:lineRule="auto"/>
              <w:jc w:val="center"/>
              <w:rPr>
                <w:sz w:val="24"/>
                <w:szCs w:val="24"/>
              </w:rPr>
            </w:pPr>
            <w:r>
              <w:rPr>
                <w:sz w:val="24"/>
                <w:szCs w:val="24"/>
              </w:rPr>
              <w:t>dict</w:t>
            </w:r>
          </w:p>
        </w:tc>
        <w:tc>
          <w:tcPr>
            <w:tcW w:w="1954"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293"/>
          <w:jc w:val="center"/>
        </w:trPr>
        <w:tc>
          <w:tcPr>
            <w:tcW w:w="1953" w:type="dxa"/>
          </w:tcPr>
          <w:p w:rsidR="00F935F8" w:rsidRDefault="00FD164F">
            <w:pPr>
              <w:spacing w:line="360" w:lineRule="auto"/>
              <w:jc w:val="center"/>
              <w:rPr>
                <w:sz w:val="24"/>
                <w:szCs w:val="24"/>
              </w:rPr>
            </w:pPr>
            <w:r>
              <w:rPr>
                <w:sz w:val="24"/>
                <w:szCs w:val="24"/>
              </w:rPr>
              <w:t>error</w:t>
            </w:r>
          </w:p>
        </w:tc>
        <w:tc>
          <w:tcPr>
            <w:tcW w:w="1953" w:type="dxa"/>
          </w:tcPr>
          <w:p w:rsidR="00F935F8" w:rsidRDefault="00FD164F">
            <w:pPr>
              <w:spacing w:line="360" w:lineRule="auto"/>
              <w:jc w:val="center"/>
              <w:rPr>
                <w:sz w:val="24"/>
                <w:szCs w:val="24"/>
              </w:rPr>
            </w:pPr>
            <w:r>
              <w:rPr>
                <w:rFonts w:hint="eastAsia"/>
                <w:sz w:val="24"/>
                <w:szCs w:val="24"/>
              </w:rPr>
              <w:t>错误原因</w:t>
            </w:r>
          </w:p>
        </w:tc>
        <w:tc>
          <w:tcPr>
            <w:tcW w:w="1954" w:type="dxa"/>
          </w:tcPr>
          <w:p w:rsidR="00F935F8" w:rsidRDefault="00FD164F">
            <w:pPr>
              <w:spacing w:line="360" w:lineRule="auto"/>
              <w:jc w:val="center"/>
              <w:rPr>
                <w:sz w:val="24"/>
                <w:szCs w:val="24"/>
              </w:rPr>
            </w:pPr>
            <w:r>
              <w:rPr>
                <w:sz w:val="24"/>
                <w:szCs w:val="24"/>
              </w:rPr>
              <w:t>char</w:t>
            </w:r>
          </w:p>
        </w:tc>
        <w:tc>
          <w:tcPr>
            <w:tcW w:w="1954" w:type="dxa"/>
          </w:tcPr>
          <w:p w:rsidR="00F935F8" w:rsidRDefault="00FD164F">
            <w:pPr>
              <w:spacing w:line="360" w:lineRule="auto"/>
              <w:jc w:val="center"/>
              <w:rPr>
                <w:sz w:val="24"/>
                <w:szCs w:val="24"/>
              </w:rPr>
            </w:pPr>
            <w:r>
              <w:rPr>
                <w:rFonts w:hint="eastAsia"/>
                <w:sz w:val="24"/>
                <w:szCs w:val="24"/>
              </w:rPr>
              <w:t>错误时填写</w:t>
            </w:r>
          </w:p>
        </w:tc>
      </w:tr>
    </w:tbl>
    <w:p w:rsidR="00F935F8" w:rsidRDefault="00FD164F">
      <w:pPr>
        <w:pStyle w:val="af0"/>
        <w:numPr>
          <w:ilvl w:val="1"/>
          <w:numId w:val="3"/>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找回密码</w:t>
      </w:r>
    </w:p>
    <w:p w:rsidR="00F935F8" w:rsidRDefault="00FD164F">
      <w:pPr>
        <w:pStyle w:val="af0"/>
        <w:numPr>
          <w:ilvl w:val="0"/>
          <w:numId w:val="5"/>
        </w:numPr>
        <w:spacing w:line="36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发送手机号码验证请求</w:t>
      </w:r>
    </w:p>
    <w:p w:rsidR="00F935F8" w:rsidRDefault="00FD164F">
      <w:pPr>
        <w:pStyle w:val="af0"/>
        <w:numPr>
          <w:ilvl w:val="0"/>
          <w:numId w:val="4"/>
        </w:numPr>
        <w:spacing w:line="360" w:lineRule="auto"/>
        <w:ind w:left="839"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页面名：</w:t>
      </w:r>
      <w:r>
        <w:rPr>
          <w:rFonts w:asciiTheme="minorEastAsia" w:eastAsiaTheme="minorEastAsia" w:hAnsiTheme="minorEastAsia"/>
          <w:sz w:val="24"/>
          <w:szCs w:val="24"/>
        </w:rPr>
        <w:t>findPass.html</w:t>
      </w:r>
    </w:p>
    <w:p w:rsidR="00F935F8" w:rsidRDefault="00FD164F">
      <w:pPr>
        <w:pStyle w:val="af0"/>
        <w:numPr>
          <w:ilvl w:val="0"/>
          <w:numId w:val="4"/>
        </w:numPr>
        <w:spacing w:line="360" w:lineRule="auto"/>
        <w:ind w:left="839"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URL：</w:t>
      </w:r>
      <w:r w:rsidRPr="00B32641">
        <w:rPr>
          <w:sz w:val="24"/>
        </w:rPr>
        <w:t>http://127.0.0.1:8000/password</w:t>
      </w:r>
    </w:p>
    <w:p w:rsidR="00F935F8" w:rsidRDefault="00FD164F">
      <w:pPr>
        <w:pStyle w:val="af0"/>
        <w:numPr>
          <w:ilvl w:val="0"/>
          <w:numId w:val="4"/>
        </w:numPr>
        <w:spacing w:line="360" w:lineRule="auto"/>
        <w:ind w:left="839"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请求方法：POST</w:t>
      </w:r>
    </w:p>
    <w:p w:rsidR="00F935F8" w:rsidRDefault="00FD164F">
      <w:pPr>
        <w:pStyle w:val="af0"/>
        <w:numPr>
          <w:ilvl w:val="0"/>
          <w:numId w:val="4"/>
        </w:numPr>
        <w:spacing w:line="360" w:lineRule="auto"/>
        <w:ind w:left="839"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请求参数：JSON</w:t>
      </w:r>
    </w:p>
    <w:tbl>
      <w:tblPr>
        <w:tblStyle w:val="ab"/>
        <w:tblW w:w="774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935"/>
        <w:gridCol w:w="1936"/>
        <w:gridCol w:w="1936"/>
      </w:tblGrid>
      <w:tr w:rsidR="00F935F8">
        <w:trPr>
          <w:trHeight w:val="273"/>
          <w:jc w:val="center"/>
        </w:trPr>
        <w:tc>
          <w:tcPr>
            <w:tcW w:w="1935"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lastRenderedPageBreak/>
              <w:t>字段</w:t>
            </w:r>
          </w:p>
        </w:tc>
        <w:tc>
          <w:tcPr>
            <w:tcW w:w="1935"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3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3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73"/>
          <w:jc w:val="center"/>
        </w:trPr>
        <w:tc>
          <w:tcPr>
            <w:tcW w:w="1935" w:type="dxa"/>
          </w:tcPr>
          <w:p w:rsidR="00F935F8" w:rsidRDefault="00FD164F">
            <w:pPr>
              <w:spacing w:line="360" w:lineRule="auto"/>
              <w:jc w:val="center"/>
              <w:rPr>
                <w:sz w:val="24"/>
                <w:szCs w:val="24"/>
              </w:rPr>
            </w:pPr>
            <w:r>
              <w:rPr>
                <w:sz w:val="24"/>
                <w:szCs w:val="24"/>
              </w:rPr>
              <w:t>phone</w:t>
            </w:r>
          </w:p>
        </w:tc>
        <w:tc>
          <w:tcPr>
            <w:tcW w:w="1935" w:type="dxa"/>
          </w:tcPr>
          <w:p w:rsidR="00F935F8" w:rsidRDefault="00FD164F">
            <w:pPr>
              <w:spacing w:line="360" w:lineRule="auto"/>
              <w:jc w:val="center"/>
              <w:rPr>
                <w:sz w:val="24"/>
                <w:szCs w:val="24"/>
              </w:rPr>
            </w:pPr>
            <w:r>
              <w:rPr>
                <w:rFonts w:hint="eastAsia"/>
                <w:sz w:val="24"/>
                <w:szCs w:val="24"/>
              </w:rPr>
              <w:t>手机号</w:t>
            </w:r>
          </w:p>
        </w:tc>
        <w:tc>
          <w:tcPr>
            <w:tcW w:w="1936" w:type="dxa"/>
          </w:tcPr>
          <w:p w:rsidR="00F935F8" w:rsidRDefault="00FD164F">
            <w:pPr>
              <w:spacing w:line="360" w:lineRule="auto"/>
              <w:jc w:val="center"/>
              <w:rPr>
                <w:sz w:val="24"/>
                <w:szCs w:val="24"/>
              </w:rPr>
            </w:pPr>
            <w:r>
              <w:rPr>
                <w:sz w:val="24"/>
                <w:szCs w:val="24"/>
              </w:rPr>
              <w:t>char</w:t>
            </w:r>
          </w:p>
        </w:tc>
        <w:tc>
          <w:tcPr>
            <w:tcW w:w="1936" w:type="dxa"/>
          </w:tcPr>
          <w:p w:rsidR="00F935F8" w:rsidRDefault="00FD164F">
            <w:pPr>
              <w:spacing w:line="360" w:lineRule="auto"/>
              <w:jc w:val="center"/>
              <w:rPr>
                <w:sz w:val="24"/>
                <w:szCs w:val="24"/>
              </w:rPr>
            </w:pPr>
            <w:r>
              <w:rPr>
                <w:rFonts w:hint="eastAsia"/>
                <w:sz w:val="24"/>
                <w:szCs w:val="24"/>
              </w:rPr>
              <w:t>通过手机号码找回密码</w:t>
            </w:r>
          </w:p>
        </w:tc>
      </w:tr>
    </w:tbl>
    <w:p w:rsidR="00F935F8" w:rsidRDefault="00FD164F">
      <w:pPr>
        <w:pStyle w:val="af0"/>
        <w:numPr>
          <w:ilvl w:val="0"/>
          <w:numId w:val="4"/>
        </w:numPr>
        <w:spacing w:line="360" w:lineRule="auto"/>
        <w:ind w:left="839"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响应数据说明：</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2"/>
        <w:gridCol w:w="1922"/>
        <w:gridCol w:w="1923"/>
        <w:gridCol w:w="1923"/>
      </w:tblGrid>
      <w:tr w:rsidR="00F935F8">
        <w:trPr>
          <w:trHeight w:val="286"/>
          <w:jc w:val="center"/>
        </w:trPr>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6"/>
          <w:jc w:val="center"/>
        </w:trPr>
        <w:tc>
          <w:tcPr>
            <w:tcW w:w="1922" w:type="dxa"/>
            <w:tcBorders>
              <w:top w:val="single" w:sz="6" w:space="0" w:color="auto"/>
            </w:tcBorders>
          </w:tcPr>
          <w:p w:rsidR="00F935F8" w:rsidRDefault="00FD164F">
            <w:pPr>
              <w:spacing w:line="360" w:lineRule="auto"/>
              <w:jc w:val="center"/>
              <w:rPr>
                <w:sz w:val="24"/>
                <w:szCs w:val="24"/>
              </w:rPr>
            </w:pPr>
            <w:r>
              <w:rPr>
                <w:sz w:val="24"/>
                <w:szCs w:val="24"/>
              </w:rPr>
              <w:t>c</w:t>
            </w:r>
            <w:r>
              <w:rPr>
                <w:rFonts w:hint="eastAsia"/>
                <w:sz w:val="24"/>
                <w:szCs w:val="24"/>
              </w:rPr>
              <w:t>ode</w:t>
            </w:r>
          </w:p>
        </w:tc>
        <w:tc>
          <w:tcPr>
            <w:tcW w:w="1922" w:type="dxa"/>
            <w:tcBorders>
              <w:top w:val="single" w:sz="6" w:space="0" w:color="auto"/>
            </w:tcBorders>
          </w:tcPr>
          <w:p w:rsidR="00F935F8" w:rsidRDefault="00FD164F">
            <w:pPr>
              <w:spacing w:line="360" w:lineRule="auto"/>
              <w:jc w:val="center"/>
              <w:rPr>
                <w:sz w:val="24"/>
                <w:szCs w:val="24"/>
              </w:rPr>
            </w:pPr>
            <w:r>
              <w:rPr>
                <w:rFonts w:hint="eastAsia"/>
                <w:sz w:val="24"/>
                <w:szCs w:val="24"/>
              </w:rPr>
              <w:t>状态码</w:t>
            </w:r>
          </w:p>
        </w:tc>
        <w:tc>
          <w:tcPr>
            <w:tcW w:w="1923" w:type="dxa"/>
            <w:tcBorders>
              <w:top w:val="single" w:sz="6" w:space="0" w:color="auto"/>
            </w:tcBorders>
          </w:tcPr>
          <w:p w:rsidR="00F935F8" w:rsidRDefault="00FD164F">
            <w:pPr>
              <w:spacing w:line="360" w:lineRule="auto"/>
              <w:jc w:val="center"/>
              <w:rPr>
                <w:sz w:val="24"/>
                <w:szCs w:val="24"/>
              </w:rPr>
            </w:pPr>
            <w:r>
              <w:rPr>
                <w:sz w:val="24"/>
                <w:szCs w:val="24"/>
              </w:rPr>
              <w:t>int</w:t>
            </w:r>
          </w:p>
        </w:tc>
        <w:tc>
          <w:tcPr>
            <w:tcW w:w="1923"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294"/>
          <w:jc w:val="center"/>
        </w:trPr>
        <w:tc>
          <w:tcPr>
            <w:tcW w:w="1922" w:type="dxa"/>
          </w:tcPr>
          <w:p w:rsidR="00F935F8" w:rsidRDefault="00FD164F">
            <w:pPr>
              <w:spacing w:line="360" w:lineRule="auto"/>
              <w:jc w:val="center"/>
              <w:rPr>
                <w:sz w:val="24"/>
                <w:szCs w:val="24"/>
              </w:rPr>
            </w:pPr>
            <w:r>
              <w:rPr>
                <w:sz w:val="24"/>
                <w:szCs w:val="24"/>
              </w:rPr>
              <w:t>data</w:t>
            </w:r>
          </w:p>
        </w:tc>
        <w:tc>
          <w:tcPr>
            <w:tcW w:w="1922" w:type="dxa"/>
          </w:tcPr>
          <w:p w:rsidR="00F935F8" w:rsidRDefault="00FD164F">
            <w:pPr>
              <w:spacing w:line="360" w:lineRule="auto"/>
              <w:jc w:val="center"/>
              <w:rPr>
                <w:sz w:val="24"/>
                <w:szCs w:val="24"/>
              </w:rPr>
            </w:pPr>
            <w:r>
              <w:rPr>
                <w:rFonts w:hint="eastAsia"/>
                <w:sz w:val="24"/>
                <w:szCs w:val="24"/>
              </w:rPr>
              <w:t>返回数据</w:t>
            </w:r>
            <w:r>
              <w:rPr>
                <w:rFonts w:hint="eastAsia"/>
                <w:sz w:val="24"/>
                <w:szCs w:val="24"/>
              </w:rPr>
              <w:t>[token]</w:t>
            </w:r>
          </w:p>
        </w:tc>
        <w:tc>
          <w:tcPr>
            <w:tcW w:w="1923" w:type="dxa"/>
          </w:tcPr>
          <w:p w:rsidR="00F935F8" w:rsidRDefault="00FD164F">
            <w:pPr>
              <w:spacing w:line="360" w:lineRule="auto"/>
              <w:jc w:val="center"/>
              <w:rPr>
                <w:sz w:val="24"/>
                <w:szCs w:val="24"/>
              </w:rPr>
            </w:pPr>
            <w:r>
              <w:rPr>
                <w:sz w:val="24"/>
                <w:szCs w:val="24"/>
              </w:rPr>
              <w:t>dict</w:t>
            </w:r>
          </w:p>
        </w:tc>
        <w:tc>
          <w:tcPr>
            <w:tcW w:w="1923"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286"/>
          <w:jc w:val="center"/>
        </w:trPr>
        <w:tc>
          <w:tcPr>
            <w:tcW w:w="1922" w:type="dxa"/>
          </w:tcPr>
          <w:p w:rsidR="00F935F8" w:rsidRDefault="00FD164F">
            <w:pPr>
              <w:spacing w:line="360" w:lineRule="auto"/>
              <w:jc w:val="center"/>
              <w:rPr>
                <w:sz w:val="24"/>
                <w:szCs w:val="24"/>
              </w:rPr>
            </w:pPr>
            <w:r>
              <w:rPr>
                <w:sz w:val="24"/>
                <w:szCs w:val="24"/>
              </w:rPr>
              <w:t>error</w:t>
            </w:r>
          </w:p>
        </w:tc>
        <w:tc>
          <w:tcPr>
            <w:tcW w:w="1922" w:type="dxa"/>
          </w:tcPr>
          <w:p w:rsidR="00F935F8" w:rsidRDefault="00FD164F">
            <w:pPr>
              <w:spacing w:line="360" w:lineRule="auto"/>
              <w:jc w:val="center"/>
              <w:rPr>
                <w:sz w:val="24"/>
                <w:szCs w:val="24"/>
              </w:rPr>
            </w:pPr>
            <w:r>
              <w:rPr>
                <w:rFonts w:hint="eastAsia"/>
                <w:sz w:val="24"/>
                <w:szCs w:val="24"/>
              </w:rPr>
              <w:t>返回错误原因</w:t>
            </w:r>
          </w:p>
        </w:tc>
        <w:tc>
          <w:tcPr>
            <w:tcW w:w="1923" w:type="dxa"/>
          </w:tcPr>
          <w:p w:rsidR="00F935F8" w:rsidRDefault="00FD164F">
            <w:pPr>
              <w:spacing w:line="360" w:lineRule="auto"/>
              <w:jc w:val="center"/>
              <w:rPr>
                <w:sz w:val="24"/>
                <w:szCs w:val="24"/>
              </w:rPr>
            </w:pPr>
            <w:r>
              <w:rPr>
                <w:sz w:val="24"/>
                <w:szCs w:val="24"/>
              </w:rPr>
              <w:t>char</w:t>
            </w:r>
          </w:p>
        </w:tc>
        <w:tc>
          <w:tcPr>
            <w:tcW w:w="1923" w:type="dxa"/>
          </w:tcPr>
          <w:p w:rsidR="00F935F8" w:rsidRDefault="00FD164F">
            <w:pPr>
              <w:spacing w:line="360" w:lineRule="auto"/>
              <w:jc w:val="center"/>
              <w:rPr>
                <w:sz w:val="24"/>
                <w:szCs w:val="24"/>
              </w:rPr>
            </w:pPr>
            <w:r>
              <w:rPr>
                <w:rFonts w:hint="eastAsia"/>
                <w:sz w:val="24"/>
                <w:szCs w:val="24"/>
              </w:rPr>
              <w:t>与</w:t>
            </w:r>
            <w:r>
              <w:rPr>
                <w:rFonts w:hint="eastAsia"/>
                <w:sz w:val="24"/>
                <w:szCs w:val="24"/>
              </w:rPr>
              <w:t>data</w:t>
            </w:r>
            <w:r>
              <w:rPr>
                <w:rFonts w:hint="eastAsia"/>
                <w:sz w:val="24"/>
                <w:szCs w:val="24"/>
              </w:rPr>
              <w:t>二选</w:t>
            </w:r>
            <w:proofErr w:type="gramStart"/>
            <w:r>
              <w:rPr>
                <w:rFonts w:hint="eastAsia"/>
                <w:sz w:val="24"/>
                <w:szCs w:val="24"/>
              </w:rPr>
              <w:t>一</w:t>
            </w:r>
            <w:proofErr w:type="gramEnd"/>
          </w:p>
        </w:tc>
      </w:tr>
    </w:tbl>
    <w:p w:rsidR="00F935F8" w:rsidRDefault="00FD164F">
      <w:pPr>
        <w:pStyle w:val="af0"/>
        <w:numPr>
          <w:ilvl w:val="0"/>
          <w:numId w:val="4"/>
        </w:numPr>
        <w:spacing w:line="360" w:lineRule="auto"/>
        <w:ind w:left="839" w:firstLine="480"/>
        <w:rPr>
          <w:sz w:val="24"/>
          <w:szCs w:val="24"/>
        </w:rPr>
      </w:pPr>
      <w:r>
        <w:rPr>
          <w:rFonts w:hint="eastAsia"/>
          <w:sz w:val="24"/>
          <w:szCs w:val="24"/>
        </w:rPr>
        <w:t>返回值：</w:t>
      </w:r>
      <w:r>
        <w:rPr>
          <w:rFonts w:hint="eastAsia"/>
          <w:sz w:val="24"/>
          <w:szCs w:val="24"/>
        </w:rPr>
        <w:t>JSON</w:t>
      </w:r>
    </w:p>
    <w:p w:rsidR="00F935F8" w:rsidRDefault="00FD164F">
      <w:pPr>
        <w:pStyle w:val="af0"/>
        <w:numPr>
          <w:ilvl w:val="0"/>
          <w:numId w:val="5"/>
        </w:numPr>
        <w:spacing w:line="360" w:lineRule="auto"/>
        <w:ind w:firstLineChars="0"/>
        <w:rPr>
          <w:sz w:val="24"/>
          <w:szCs w:val="24"/>
        </w:rPr>
      </w:pPr>
      <w:r>
        <w:rPr>
          <w:rFonts w:hint="eastAsia"/>
          <w:sz w:val="24"/>
          <w:szCs w:val="24"/>
        </w:rPr>
        <w:t>发送手机号码验证码</w:t>
      </w:r>
    </w:p>
    <w:p w:rsidR="00F935F8" w:rsidRDefault="00FD164F">
      <w:pPr>
        <w:pStyle w:val="af0"/>
        <w:numPr>
          <w:ilvl w:val="0"/>
          <w:numId w:val="4"/>
        </w:numPr>
        <w:spacing w:line="360" w:lineRule="auto"/>
        <w:ind w:left="839" w:firstLine="480"/>
        <w:rPr>
          <w:sz w:val="24"/>
          <w:szCs w:val="24"/>
        </w:rPr>
      </w:pPr>
      <w:r>
        <w:rPr>
          <w:rFonts w:hint="eastAsia"/>
          <w:sz w:val="24"/>
          <w:szCs w:val="24"/>
        </w:rPr>
        <w:t>页面名：</w:t>
      </w:r>
      <w:r>
        <w:rPr>
          <w:sz w:val="24"/>
          <w:szCs w:val="24"/>
        </w:rPr>
        <w:t>findPass.html</w:t>
      </w:r>
    </w:p>
    <w:p w:rsidR="00F935F8" w:rsidRDefault="00FD164F">
      <w:pPr>
        <w:pStyle w:val="af0"/>
        <w:numPr>
          <w:ilvl w:val="0"/>
          <w:numId w:val="4"/>
        </w:numPr>
        <w:spacing w:line="360" w:lineRule="auto"/>
        <w:ind w:left="839" w:firstLine="480"/>
        <w:rPr>
          <w:sz w:val="24"/>
          <w:szCs w:val="24"/>
        </w:rPr>
      </w:pPr>
      <w:r>
        <w:rPr>
          <w:rFonts w:hint="eastAsia"/>
          <w:sz w:val="24"/>
          <w:szCs w:val="24"/>
        </w:rPr>
        <w:t>URL</w:t>
      </w:r>
      <w:r>
        <w:rPr>
          <w:rFonts w:hint="eastAsia"/>
          <w:sz w:val="24"/>
          <w:szCs w:val="24"/>
        </w:rPr>
        <w:t>：</w:t>
      </w:r>
      <w:hyperlink r:id="rId78" w:history="1">
        <w:r w:rsidRPr="00B32641">
          <w:rPr>
            <w:rFonts w:hint="eastAsia"/>
            <w:sz w:val="24"/>
          </w:rPr>
          <w:t>http://127.0.01:8000/v1/users/password/verification/</w:t>
        </w:r>
      </w:hyperlink>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rFonts w:hint="eastAsia"/>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rFonts w:hint="eastAsia"/>
          <w:sz w:val="24"/>
          <w:szCs w:val="24"/>
        </w:rPr>
        <w:t>JSON</w:t>
      </w:r>
    </w:p>
    <w:tbl>
      <w:tblPr>
        <w:tblStyle w:val="ab"/>
        <w:tblW w:w="774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35"/>
        <w:gridCol w:w="1935"/>
        <w:gridCol w:w="1936"/>
        <w:gridCol w:w="1936"/>
      </w:tblGrid>
      <w:tr w:rsidR="00F935F8">
        <w:trPr>
          <w:trHeight w:val="281"/>
          <w:jc w:val="center"/>
        </w:trPr>
        <w:tc>
          <w:tcPr>
            <w:tcW w:w="1935"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35"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3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3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1"/>
          <w:jc w:val="center"/>
        </w:trPr>
        <w:tc>
          <w:tcPr>
            <w:tcW w:w="1935" w:type="dxa"/>
          </w:tcPr>
          <w:p w:rsidR="00F935F8" w:rsidRDefault="00FD164F">
            <w:pPr>
              <w:spacing w:line="360" w:lineRule="auto"/>
              <w:jc w:val="center"/>
              <w:rPr>
                <w:sz w:val="24"/>
                <w:szCs w:val="24"/>
              </w:rPr>
            </w:pPr>
            <w:r>
              <w:rPr>
                <w:sz w:val="24"/>
                <w:szCs w:val="24"/>
              </w:rPr>
              <w:t>phone</w:t>
            </w:r>
          </w:p>
        </w:tc>
        <w:tc>
          <w:tcPr>
            <w:tcW w:w="1935" w:type="dxa"/>
          </w:tcPr>
          <w:p w:rsidR="00F935F8" w:rsidRDefault="00FD164F">
            <w:pPr>
              <w:spacing w:line="360" w:lineRule="auto"/>
              <w:jc w:val="center"/>
              <w:rPr>
                <w:sz w:val="24"/>
                <w:szCs w:val="24"/>
              </w:rPr>
            </w:pPr>
            <w:r>
              <w:rPr>
                <w:rFonts w:hint="eastAsia"/>
                <w:sz w:val="24"/>
                <w:szCs w:val="24"/>
              </w:rPr>
              <w:t>手机号</w:t>
            </w:r>
          </w:p>
        </w:tc>
        <w:tc>
          <w:tcPr>
            <w:tcW w:w="1936" w:type="dxa"/>
          </w:tcPr>
          <w:p w:rsidR="00F935F8" w:rsidRDefault="00FD164F">
            <w:pPr>
              <w:spacing w:line="360" w:lineRule="auto"/>
              <w:jc w:val="center"/>
              <w:rPr>
                <w:sz w:val="24"/>
                <w:szCs w:val="24"/>
              </w:rPr>
            </w:pPr>
            <w:r>
              <w:rPr>
                <w:sz w:val="24"/>
                <w:szCs w:val="24"/>
              </w:rPr>
              <w:t>char</w:t>
            </w:r>
          </w:p>
        </w:tc>
        <w:tc>
          <w:tcPr>
            <w:tcW w:w="1936" w:type="dxa"/>
          </w:tcPr>
          <w:p w:rsidR="00F935F8" w:rsidRDefault="00FD164F">
            <w:pPr>
              <w:spacing w:line="360" w:lineRule="auto"/>
              <w:jc w:val="center"/>
              <w:rPr>
                <w:sz w:val="24"/>
                <w:szCs w:val="24"/>
              </w:rPr>
            </w:pPr>
            <w:r>
              <w:rPr>
                <w:rFonts w:hint="eastAsia"/>
                <w:sz w:val="24"/>
                <w:szCs w:val="24"/>
              </w:rPr>
              <w:t>必填</w:t>
            </w:r>
          </w:p>
        </w:tc>
      </w:tr>
      <w:tr w:rsidR="00F935F8">
        <w:trPr>
          <w:trHeight w:val="281"/>
          <w:jc w:val="center"/>
        </w:trPr>
        <w:tc>
          <w:tcPr>
            <w:tcW w:w="1935" w:type="dxa"/>
          </w:tcPr>
          <w:p w:rsidR="00F935F8" w:rsidRDefault="00FD164F">
            <w:pPr>
              <w:spacing w:line="360" w:lineRule="auto"/>
              <w:jc w:val="center"/>
              <w:rPr>
                <w:sz w:val="24"/>
                <w:szCs w:val="24"/>
              </w:rPr>
            </w:pPr>
            <w:r>
              <w:rPr>
                <w:sz w:val="24"/>
                <w:szCs w:val="24"/>
              </w:rPr>
              <w:t>captcha</w:t>
            </w:r>
          </w:p>
        </w:tc>
        <w:tc>
          <w:tcPr>
            <w:tcW w:w="1935" w:type="dxa"/>
          </w:tcPr>
          <w:p w:rsidR="00F935F8" w:rsidRDefault="00FD164F">
            <w:pPr>
              <w:spacing w:line="360" w:lineRule="auto"/>
              <w:jc w:val="center"/>
              <w:rPr>
                <w:sz w:val="24"/>
                <w:szCs w:val="24"/>
              </w:rPr>
            </w:pPr>
            <w:r>
              <w:rPr>
                <w:rFonts w:hint="eastAsia"/>
                <w:sz w:val="24"/>
                <w:szCs w:val="24"/>
              </w:rPr>
              <w:t>验证码</w:t>
            </w:r>
          </w:p>
        </w:tc>
        <w:tc>
          <w:tcPr>
            <w:tcW w:w="1936" w:type="dxa"/>
          </w:tcPr>
          <w:p w:rsidR="00F935F8" w:rsidRDefault="00FD164F">
            <w:pPr>
              <w:spacing w:line="360" w:lineRule="auto"/>
              <w:jc w:val="center"/>
              <w:rPr>
                <w:sz w:val="24"/>
                <w:szCs w:val="24"/>
              </w:rPr>
            </w:pPr>
            <w:r>
              <w:rPr>
                <w:rFonts w:hint="eastAsia"/>
                <w:sz w:val="24"/>
                <w:szCs w:val="24"/>
              </w:rPr>
              <w:t>c</w:t>
            </w:r>
            <w:r>
              <w:rPr>
                <w:sz w:val="24"/>
                <w:szCs w:val="24"/>
              </w:rPr>
              <w:t>har</w:t>
            </w:r>
          </w:p>
        </w:tc>
        <w:tc>
          <w:tcPr>
            <w:tcW w:w="1936" w:type="dxa"/>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left="839" w:firstLine="480"/>
        <w:rPr>
          <w:sz w:val="24"/>
          <w:szCs w:val="24"/>
        </w:rPr>
      </w:pPr>
      <w:r>
        <w:rPr>
          <w:rFonts w:hint="eastAsia"/>
          <w:sz w:val="24"/>
          <w:szCs w:val="24"/>
        </w:rPr>
        <w:t>响应数据：</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19"/>
        <w:gridCol w:w="1919"/>
        <w:gridCol w:w="1920"/>
        <w:gridCol w:w="1920"/>
      </w:tblGrid>
      <w:tr w:rsidR="00F935F8">
        <w:trPr>
          <w:trHeight w:val="274"/>
          <w:jc w:val="center"/>
        </w:trPr>
        <w:tc>
          <w:tcPr>
            <w:tcW w:w="1919"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19"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0"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0"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74"/>
          <w:jc w:val="center"/>
        </w:trPr>
        <w:tc>
          <w:tcPr>
            <w:tcW w:w="1919" w:type="dxa"/>
            <w:tcBorders>
              <w:top w:val="single" w:sz="6" w:space="0" w:color="auto"/>
            </w:tcBorders>
          </w:tcPr>
          <w:p w:rsidR="00F935F8" w:rsidRDefault="00FD164F">
            <w:pPr>
              <w:spacing w:line="360" w:lineRule="auto"/>
              <w:jc w:val="center"/>
              <w:rPr>
                <w:sz w:val="24"/>
                <w:szCs w:val="24"/>
              </w:rPr>
            </w:pPr>
            <w:r>
              <w:rPr>
                <w:sz w:val="24"/>
                <w:szCs w:val="24"/>
              </w:rPr>
              <w:t>c</w:t>
            </w:r>
            <w:r>
              <w:rPr>
                <w:rFonts w:hint="eastAsia"/>
                <w:sz w:val="24"/>
                <w:szCs w:val="24"/>
              </w:rPr>
              <w:t>ode</w:t>
            </w:r>
          </w:p>
        </w:tc>
        <w:tc>
          <w:tcPr>
            <w:tcW w:w="1919" w:type="dxa"/>
            <w:tcBorders>
              <w:top w:val="single" w:sz="6" w:space="0" w:color="auto"/>
            </w:tcBorders>
          </w:tcPr>
          <w:p w:rsidR="00F935F8" w:rsidRDefault="00FD164F">
            <w:pPr>
              <w:spacing w:line="360" w:lineRule="auto"/>
              <w:jc w:val="center"/>
              <w:rPr>
                <w:sz w:val="24"/>
                <w:szCs w:val="24"/>
              </w:rPr>
            </w:pPr>
            <w:r>
              <w:rPr>
                <w:rFonts w:hint="eastAsia"/>
                <w:sz w:val="24"/>
                <w:szCs w:val="24"/>
              </w:rPr>
              <w:t>响应状态码</w:t>
            </w:r>
          </w:p>
        </w:tc>
        <w:tc>
          <w:tcPr>
            <w:tcW w:w="1920" w:type="dxa"/>
            <w:tcBorders>
              <w:top w:val="single" w:sz="6" w:space="0" w:color="auto"/>
            </w:tcBorders>
          </w:tcPr>
          <w:p w:rsidR="00F935F8" w:rsidRDefault="00FD164F">
            <w:pPr>
              <w:spacing w:line="360" w:lineRule="auto"/>
              <w:jc w:val="center"/>
              <w:rPr>
                <w:sz w:val="24"/>
                <w:szCs w:val="24"/>
              </w:rPr>
            </w:pPr>
            <w:r>
              <w:rPr>
                <w:rFonts w:hint="eastAsia"/>
                <w:sz w:val="24"/>
                <w:szCs w:val="24"/>
              </w:rPr>
              <w:t>c</w:t>
            </w:r>
            <w:r>
              <w:rPr>
                <w:sz w:val="24"/>
                <w:szCs w:val="24"/>
              </w:rPr>
              <w:t>har</w:t>
            </w:r>
          </w:p>
        </w:tc>
        <w:tc>
          <w:tcPr>
            <w:tcW w:w="1920"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283"/>
          <w:jc w:val="center"/>
        </w:trPr>
        <w:tc>
          <w:tcPr>
            <w:tcW w:w="1919" w:type="dxa"/>
          </w:tcPr>
          <w:p w:rsidR="00F935F8" w:rsidRDefault="00FD164F">
            <w:pPr>
              <w:spacing w:line="360" w:lineRule="auto"/>
              <w:jc w:val="center"/>
              <w:rPr>
                <w:sz w:val="24"/>
                <w:szCs w:val="24"/>
              </w:rPr>
            </w:pPr>
            <w:r>
              <w:rPr>
                <w:sz w:val="24"/>
                <w:szCs w:val="24"/>
              </w:rPr>
              <w:t>data</w:t>
            </w:r>
          </w:p>
        </w:tc>
        <w:tc>
          <w:tcPr>
            <w:tcW w:w="1919" w:type="dxa"/>
          </w:tcPr>
          <w:p w:rsidR="00F935F8" w:rsidRDefault="00FD164F">
            <w:pPr>
              <w:spacing w:line="360" w:lineRule="auto"/>
              <w:jc w:val="center"/>
              <w:rPr>
                <w:sz w:val="24"/>
                <w:szCs w:val="24"/>
              </w:rPr>
            </w:pPr>
            <w:r>
              <w:rPr>
                <w:rFonts w:hint="eastAsia"/>
                <w:sz w:val="24"/>
                <w:szCs w:val="24"/>
              </w:rPr>
              <w:t>返回正常数据</w:t>
            </w:r>
          </w:p>
        </w:tc>
        <w:tc>
          <w:tcPr>
            <w:tcW w:w="1920" w:type="dxa"/>
          </w:tcPr>
          <w:p w:rsidR="00F935F8" w:rsidRDefault="00FD164F">
            <w:pPr>
              <w:spacing w:line="360" w:lineRule="auto"/>
              <w:jc w:val="center"/>
              <w:rPr>
                <w:sz w:val="24"/>
                <w:szCs w:val="24"/>
              </w:rPr>
            </w:pPr>
            <w:r>
              <w:rPr>
                <w:sz w:val="24"/>
                <w:szCs w:val="24"/>
              </w:rPr>
              <w:t>dict</w:t>
            </w:r>
          </w:p>
        </w:tc>
        <w:tc>
          <w:tcPr>
            <w:tcW w:w="1920"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274"/>
          <w:jc w:val="center"/>
        </w:trPr>
        <w:tc>
          <w:tcPr>
            <w:tcW w:w="1919" w:type="dxa"/>
          </w:tcPr>
          <w:p w:rsidR="00F935F8" w:rsidRDefault="00FD164F">
            <w:pPr>
              <w:spacing w:line="360" w:lineRule="auto"/>
              <w:jc w:val="center"/>
              <w:rPr>
                <w:sz w:val="24"/>
                <w:szCs w:val="24"/>
              </w:rPr>
            </w:pPr>
            <w:r>
              <w:rPr>
                <w:sz w:val="24"/>
                <w:szCs w:val="24"/>
              </w:rPr>
              <w:t>error</w:t>
            </w:r>
          </w:p>
        </w:tc>
        <w:tc>
          <w:tcPr>
            <w:tcW w:w="1919" w:type="dxa"/>
          </w:tcPr>
          <w:p w:rsidR="00F935F8" w:rsidRDefault="00FD164F">
            <w:pPr>
              <w:spacing w:line="360" w:lineRule="auto"/>
              <w:jc w:val="center"/>
              <w:rPr>
                <w:sz w:val="24"/>
                <w:szCs w:val="24"/>
              </w:rPr>
            </w:pPr>
            <w:r>
              <w:rPr>
                <w:rFonts w:hint="eastAsia"/>
                <w:sz w:val="24"/>
                <w:szCs w:val="24"/>
              </w:rPr>
              <w:t>返回错误原因</w:t>
            </w:r>
          </w:p>
        </w:tc>
        <w:tc>
          <w:tcPr>
            <w:tcW w:w="1920" w:type="dxa"/>
          </w:tcPr>
          <w:p w:rsidR="00F935F8" w:rsidRDefault="00FD164F">
            <w:pPr>
              <w:spacing w:line="360" w:lineRule="auto"/>
              <w:jc w:val="center"/>
              <w:rPr>
                <w:sz w:val="24"/>
                <w:szCs w:val="24"/>
              </w:rPr>
            </w:pPr>
            <w:r>
              <w:rPr>
                <w:sz w:val="24"/>
                <w:szCs w:val="24"/>
              </w:rPr>
              <w:t>char</w:t>
            </w:r>
          </w:p>
        </w:tc>
        <w:tc>
          <w:tcPr>
            <w:tcW w:w="1920" w:type="dxa"/>
          </w:tcPr>
          <w:p w:rsidR="00F935F8" w:rsidRDefault="00FD164F">
            <w:pPr>
              <w:spacing w:line="360" w:lineRule="auto"/>
              <w:jc w:val="center"/>
              <w:rPr>
                <w:sz w:val="24"/>
                <w:szCs w:val="24"/>
              </w:rPr>
            </w:pPr>
            <w:r>
              <w:rPr>
                <w:rFonts w:hint="eastAsia"/>
                <w:sz w:val="24"/>
                <w:szCs w:val="24"/>
              </w:rPr>
              <w:t>与</w:t>
            </w:r>
            <w:r>
              <w:rPr>
                <w:rFonts w:hint="eastAsia"/>
                <w:sz w:val="24"/>
                <w:szCs w:val="24"/>
              </w:rPr>
              <w:t>d</w:t>
            </w:r>
            <w:r>
              <w:rPr>
                <w:sz w:val="24"/>
                <w:szCs w:val="24"/>
              </w:rPr>
              <w:t>ata</w:t>
            </w:r>
            <w:r>
              <w:rPr>
                <w:rFonts w:hint="eastAsia"/>
                <w:sz w:val="24"/>
                <w:szCs w:val="24"/>
              </w:rPr>
              <w:t>二选</w:t>
            </w:r>
            <w:proofErr w:type="gramStart"/>
            <w:r>
              <w:rPr>
                <w:rFonts w:hint="eastAsia"/>
                <w:sz w:val="24"/>
                <w:szCs w:val="24"/>
              </w:rPr>
              <w:t>一</w:t>
            </w:r>
            <w:proofErr w:type="gramEnd"/>
          </w:p>
        </w:tc>
      </w:tr>
    </w:tbl>
    <w:p w:rsidR="00F935F8" w:rsidRDefault="00FD164F">
      <w:pPr>
        <w:pStyle w:val="af0"/>
        <w:numPr>
          <w:ilvl w:val="0"/>
          <w:numId w:val="4"/>
        </w:numPr>
        <w:spacing w:line="360" w:lineRule="auto"/>
        <w:ind w:left="839" w:firstLine="480"/>
        <w:rPr>
          <w:sz w:val="24"/>
          <w:szCs w:val="24"/>
        </w:rPr>
      </w:pPr>
      <w:r>
        <w:rPr>
          <w:rFonts w:hint="eastAsia"/>
          <w:sz w:val="24"/>
          <w:szCs w:val="24"/>
        </w:rPr>
        <w:t>返回值：</w:t>
      </w:r>
      <w:r>
        <w:rPr>
          <w:rFonts w:hint="eastAsia"/>
          <w:sz w:val="24"/>
          <w:szCs w:val="24"/>
        </w:rPr>
        <w:t>JSON</w:t>
      </w:r>
    </w:p>
    <w:p w:rsidR="00F935F8" w:rsidRDefault="00FD164F">
      <w:pPr>
        <w:pStyle w:val="af0"/>
        <w:numPr>
          <w:ilvl w:val="0"/>
          <w:numId w:val="5"/>
        </w:numPr>
        <w:spacing w:line="360" w:lineRule="auto"/>
        <w:ind w:firstLineChars="0"/>
        <w:rPr>
          <w:sz w:val="24"/>
          <w:szCs w:val="24"/>
        </w:rPr>
      </w:pPr>
      <w:r>
        <w:rPr>
          <w:rFonts w:hint="eastAsia"/>
          <w:sz w:val="24"/>
          <w:szCs w:val="24"/>
        </w:rPr>
        <w:t>修改密码</w:t>
      </w:r>
    </w:p>
    <w:p w:rsidR="00F935F8" w:rsidRDefault="00FD164F">
      <w:pPr>
        <w:pStyle w:val="af0"/>
        <w:numPr>
          <w:ilvl w:val="0"/>
          <w:numId w:val="4"/>
        </w:numPr>
        <w:spacing w:line="360" w:lineRule="auto"/>
        <w:ind w:left="839" w:firstLine="480"/>
        <w:rPr>
          <w:sz w:val="24"/>
          <w:szCs w:val="24"/>
        </w:rPr>
      </w:pPr>
      <w:r>
        <w:rPr>
          <w:rFonts w:hint="eastAsia"/>
          <w:sz w:val="24"/>
          <w:szCs w:val="24"/>
        </w:rPr>
        <w:t>页面名：</w:t>
      </w:r>
      <w:r>
        <w:rPr>
          <w:rFonts w:hint="eastAsia"/>
          <w:sz w:val="24"/>
          <w:szCs w:val="24"/>
        </w:rPr>
        <w:t xml:space="preserve"> findPass.html</w:t>
      </w:r>
    </w:p>
    <w:p w:rsidR="00F935F8" w:rsidRDefault="00FD164F">
      <w:pPr>
        <w:pStyle w:val="af0"/>
        <w:numPr>
          <w:ilvl w:val="0"/>
          <w:numId w:val="4"/>
        </w:numPr>
        <w:spacing w:line="360" w:lineRule="auto"/>
        <w:ind w:left="839" w:firstLine="480"/>
        <w:rPr>
          <w:sz w:val="24"/>
          <w:szCs w:val="24"/>
        </w:rPr>
      </w:pPr>
      <w:r>
        <w:rPr>
          <w:rFonts w:hint="eastAsia"/>
          <w:sz w:val="24"/>
          <w:szCs w:val="24"/>
        </w:rPr>
        <w:t>URL</w:t>
      </w:r>
      <w:r>
        <w:rPr>
          <w:rFonts w:hint="eastAsia"/>
          <w:sz w:val="24"/>
          <w:szCs w:val="24"/>
        </w:rPr>
        <w:t>：</w:t>
      </w:r>
      <w:hyperlink r:id="rId79" w:history="1">
        <w:r w:rsidRPr="00B32641">
          <w:rPr>
            <w:rFonts w:hint="eastAsia"/>
            <w:sz w:val="24"/>
          </w:rPr>
          <w:t>http://127.0.0.1:8000/v1/users/password/new</w:t>
        </w:r>
      </w:hyperlink>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rFonts w:hint="eastAsia"/>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rFonts w:hint="eastAsia"/>
          <w:sz w:val="24"/>
          <w:szCs w:val="24"/>
        </w:rPr>
        <w:t>JSON</w:t>
      </w:r>
    </w:p>
    <w:tbl>
      <w:tblPr>
        <w:tblStyle w:val="ab"/>
        <w:tblW w:w="768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1920"/>
        <w:gridCol w:w="1921"/>
        <w:gridCol w:w="1921"/>
      </w:tblGrid>
      <w:tr w:rsidR="00F935F8">
        <w:trPr>
          <w:trHeight w:val="262"/>
          <w:jc w:val="center"/>
        </w:trPr>
        <w:tc>
          <w:tcPr>
            <w:tcW w:w="1920"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0"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1"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1"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62"/>
          <w:jc w:val="center"/>
        </w:trPr>
        <w:tc>
          <w:tcPr>
            <w:tcW w:w="1920" w:type="dxa"/>
          </w:tcPr>
          <w:p w:rsidR="00F935F8" w:rsidRDefault="00FD164F">
            <w:pPr>
              <w:spacing w:line="360" w:lineRule="auto"/>
              <w:jc w:val="center"/>
              <w:rPr>
                <w:sz w:val="24"/>
                <w:szCs w:val="24"/>
              </w:rPr>
            </w:pPr>
            <w:r>
              <w:rPr>
                <w:sz w:val="24"/>
                <w:szCs w:val="24"/>
              </w:rPr>
              <w:lastRenderedPageBreak/>
              <w:t>phone</w:t>
            </w:r>
          </w:p>
        </w:tc>
        <w:tc>
          <w:tcPr>
            <w:tcW w:w="1920" w:type="dxa"/>
          </w:tcPr>
          <w:p w:rsidR="00F935F8" w:rsidRDefault="00FD164F">
            <w:pPr>
              <w:spacing w:line="360" w:lineRule="auto"/>
              <w:jc w:val="center"/>
              <w:rPr>
                <w:sz w:val="24"/>
                <w:szCs w:val="24"/>
              </w:rPr>
            </w:pPr>
            <w:r>
              <w:rPr>
                <w:rFonts w:hint="eastAsia"/>
                <w:sz w:val="24"/>
                <w:szCs w:val="24"/>
              </w:rPr>
              <w:t>手机号</w:t>
            </w:r>
          </w:p>
        </w:tc>
        <w:tc>
          <w:tcPr>
            <w:tcW w:w="1921" w:type="dxa"/>
          </w:tcPr>
          <w:p w:rsidR="00F935F8" w:rsidRDefault="00FD164F">
            <w:pPr>
              <w:spacing w:line="360" w:lineRule="auto"/>
              <w:jc w:val="center"/>
              <w:rPr>
                <w:sz w:val="24"/>
                <w:szCs w:val="24"/>
              </w:rPr>
            </w:pPr>
            <w:r>
              <w:rPr>
                <w:sz w:val="24"/>
                <w:szCs w:val="24"/>
              </w:rPr>
              <w:t>char</w:t>
            </w:r>
          </w:p>
        </w:tc>
        <w:tc>
          <w:tcPr>
            <w:tcW w:w="1921" w:type="dxa"/>
          </w:tcPr>
          <w:p w:rsidR="00F935F8" w:rsidRDefault="00FD164F">
            <w:pPr>
              <w:spacing w:line="360" w:lineRule="auto"/>
              <w:jc w:val="center"/>
              <w:rPr>
                <w:sz w:val="24"/>
                <w:szCs w:val="24"/>
              </w:rPr>
            </w:pPr>
            <w:r>
              <w:rPr>
                <w:rFonts w:hint="eastAsia"/>
                <w:sz w:val="24"/>
                <w:szCs w:val="24"/>
              </w:rPr>
              <w:t>必填</w:t>
            </w:r>
          </w:p>
        </w:tc>
      </w:tr>
      <w:tr w:rsidR="00F935F8">
        <w:trPr>
          <w:trHeight w:val="262"/>
          <w:jc w:val="center"/>
        </w:trPr>
        <w:tc>
          <w:tcPr>
            <w:tcW w:w="1920" w:type="dxa"/>
          </w:tcPr>
          <w:p w:rsidR="00F935F8" w:rsidRDefault="00FD164F">
            <w:pPr>
              <w:spacing w:line="360" w:lineRule="auto"/>
              <w:jc w:val="center"/>
              <w:rPr>
                <w:sz w:val="24"/>
                <w:szCs w:val="24"/>
              </w:rPr>
            </w:pPr>
            <w:r>
              <w:rPr>
                <w:sz w:val="24"/>
                <w:szCs w:val="24"/>
              </w:rPr>
              <w:t>password1</w:t>
            </w:r>
          </w:p>
        </w:tc>
        <w:tc>
          <w:tcPr>
            <w:tcW w:w="1920" w:type="dxa"/>
          </w:tcPr>
          <w:p w:rsidR="00F935F8" w:rsidRDefault="00FD164F">
            <w:pPr>
              <w:spacing w:line="360" w:lineRule="auto"/>
              <w:jc w:val="center"/>
              <w:rPr>
                <w:sz w:val="24"/>
                <w:szCs w:val="24"/>
              </w:rPr>
            </w:pPr>
            <w:r>
              <w:rPr>
                <w:rFonts w:hint="eastAsia"/>
                <w:sz w:val="24"/>
                <w:szCs w:val="24"/>
              </w:rPr>
              <w:t>新密码</w:t>
            </w:r>
          </w:p>
        </w:tc>
        <w:tc>
          <w:tcPr>
            <w:tcW w:w="1921" w:type="dxa"/>
          </w:tcPr>
          <w:p w:rsidR="00F935F8" w:rsidRDefault="00FD164F">
            <w:pPr>
              <w:spacing w:line="360" w:lineRule="auto"/>
              <w:jc w:val="center"/>
              <w:rPr>
                <w:sz w:val="24"/>
                <w:szCs w:val="24"/>
              </w:rPr>
            </w:pPr>
            <w:r>
              <w:rPr>
                <w:rFonts w:hint="eastAsia"/>
                <w:sz w:val="24"/>
                <w:szCs w:val="24"/>
              </w:rPr>
              <w:t>c</w:t>
            </w:r>
            <w:r>
              <w:rPr>
                <w:sz w:val="24"/>
                <w:szCs w:val="24"/>
              </w:rPr>
              <w:t>har</w:t>
            </w:r>
          </w:p>
        </w:tc>
        <w:tc>
          <w:tcPr>
            <w:tcW w:w="1921" w:type="dxa"/>
          </w:tcPr>
          <w:p w:rsidR="00F935F8" w:rsidRDefault="00FD164F">
            <w:pPr>
              <w:spacing w:line="360" w:lineRule="auto"/>
              <w:jc w:val="center"/>
              <w:rPr>
                <w:sz w:val="24"/>
                <w:szCs w:val="24"/>
              </w:rPr>
            </w:pPr>
            <w:r>
              <w:rPr>
                <w:rFonts w:hint="eastAsia"/>
                <w:sz w:val="24"/>
                <w:szCs w:val="24"/>
              </w:rPr>
              <w:t>必填</w:t>
            </w:r>
          </w:p>
        </w:tc>
      </w:tr>
      <w:tr w:rsidR="00F935F8">
        <w:trPr>
          <w:trHeight w:val="262"/>
          <w:jc w:val="center"/>
        </w:trPr>
        <w:tc>
          <w:tcPr>
            <w:tcW w:w="1920" w:type="dxa"/>
          </w:tcPr>
          <w:p w:rsidR="00F935F8" w:rsidRDefault="00FD164F">
            <w:pPr>
              <w:spacing w:line="360" w:lineRule="auto"/>
              <w:jc w:val="center"/>
              <w:rPr>
                <w:sz w:val="24"/>
                <w:szCs w:val="24"/>
              </w:rPr>
            </w:pPr>
            <w:r>
              <w:rPr>
                <w:sz w:val="24"/>
                <w:szCs w:val="24"/>
              </w:rPr>
              <w:t>assword2</w:t>
            </w:r>
          </w:p>
        </w:tc>
        <w:tc>
          <w:tcPr>
            <w:tcW w:w="1920" w:type="dxa"/>
          </w:tcPr>
          <w:p w:rsidR="00F935F8" w:rsidRDefault="00FD164F">
            <w:pPr>
              <w:spacing w:line="360" w:lineRule="auto"/>
              <w:jc w:val="center"/>
              <w:rPr>
                <w:sz w:val="24"/>
                <w:szCs w:val="24"/>
              </w:rPr>
            </w:pPr>
            <w:r>
              <w:rPr>
                <w:rFonts w:hint="eastAsia"/>
                <w:sz w:val="24"/>
                <w:szCs w:val="24"/>
              </w:rPr>
              <w:t>确认密码</w:t>
            </w:r>
          </w:p>
        </w:tc>
        <w:tc>
          <w:tcPr>
            <w:tcW w:w="1921" w:type="dxa"/>
          </w:tcPr>
          <w:p w:rsidR="00F935F8" w:rsidRDefault="00FD164F">
            <w:pPr>
              <w:spacing w:line="360" w:lineRule="auto"/>
              <w:jc w:val="center"/>
              <w:rPr>
                <w:sz w:val="24"/>
                <w:szCs w:val="24"/>
              </w:rPr>
            </w:pPr>
            <w:r>
              <w:rPr>
                <w:rFonts w:hint="eastAsia"/>
                <w:sz w:val="24"/>
                <w:szCs w:val="24"/>
              </w:rPr>
              <w:t>c</w:t>
            </w:r>
            <w:r>
              <w:rPr>
                <w:sz w:val="24"/>
                <w:szCs w:val="24"/>
              </w:rPr>
              <w:t>har</w:t>
            </w:r>
          </w:p>
        </w:tc>
        <w:tc>
          <w:tcPr>
            <w:tcW w:w="1921" w:type="dxa"/>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left="839" w:firstLine="480"/>
        <w:rPr>
          <w:sz w:val="24"/>
          <w:szCs w:val="24"/>
        </w:rPr>
      </w:pPr>
      <w:r>
        <w:rPr>
          <w:rFonts w:hint="eastAsia"/>
          <w:sz w:val="24"/>
          <w:szCs w:val="24"/>
        </w:rPr>
        <w:t>响应数据：</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37"/>
        <w:gridCol w:w="1937"/>
        <w:gridCol w:w="1938"/>
        <w:gridCol w:w="1938"/>
      </w:tblGrid>
      <w:tr w:rsidR="00F935F8">
        <w:trPr>
          <w:trHeight w:val="293"/>
          <w:jc w:val="center"/>
        </w:trPr>
        <w:tc>
          <w:tcPr>
            <w:tcW w:w="193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3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38"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38"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93"/>
          <w:jc w:val="center"/>
        </w:trPr>
        <w:tc>
          <w:tcPr>
            <w:tcW w:w="1937" w:type="dxa"/>
            <w:tcBorders>
              <w:top w:val="single" w:sz="6" w:space="0" w:color="auto"/>
            </w:tcBorders>
          </w:tcPr>
          <w:p w:rsidR="00F935F8" w:rsidRDefault="00FD164F">
            <w:pPr>
              <w:spacing w:line="360" w:lineRule="auto"/>
              <w:jc w:val="center"/>
              <w:rPr>
                <w:sz w:val="24"/>
                <w:szCs w:val="24"/>
              </w:rPr>
            </w:pPr>
            <w:r>
              <w:rPr>
                <w:sz w:val="24"/>
                <w:szCs w:val="24"/>
              </w:rPr>
              <w:t>c</w:t>
            </w:r>
            <w:r>
              <w:rPr>
                <w:rFonts w:hint="eastAsia"/>
                <w:sz w:val="24"/>
                <w:szCs w:val="24"/>
              </w:rPr>
              <w:t>ode</w:t>
            </w:r>
          </w:p>
        </w:tc>
        <w:tc>
          <w:tcPr>
            <w:tcW w:w="1937" w:type="dxa"/>
            <w:tcBorders>
              <w:top w:val="single" w:sz="6" w:space="0" w:color="auto"/>
            </w:tcBorders>
          </w:tcPr>
          <w:p w:rsidR="00F935F8" w:rsidRDefault="00FD164F">
            <w:pPr>
              <w:spacing w:line="360" w:lineRule="auto"/>
              <w:jc w:val="center"/>
              <w:rPr>
                <w:sz w:val="24"/>
                <w:szCs w:val="24"/>
              </w:rPr>
            </w:pPr>
            <w:r>
              <w:rPr>
                <w:rFonts w:hint="eastAsia"/>
                <w:sz w:val="24"/>
                <w:szCs w:val="24"/>
              </w:rPr>
              <w:t>响应状态码</w:t>
            </w:r>
          </w:p>
        </w:tc>
        <w:tc>
          <w:tcPr>
            <w:tcW w:w="1938" w:type="dxa"/>
            <w:tcBorders>
              <w:top w:val="single" w:sz="6" w:space="0" w:color="auto"/>
            </w:tcBorders>
          </w:tcPr>
          <w:p w:rsidR="00F935F8" w:rsidRDefault="00FD164F">
            <w:pPr>
              <w:spacing w:line="360" w:lineRule="auto"/>
              <w:jc w:val="center"/>
              <w:rPr>
                <w:sz w:val="24"/>
                <w:szCs w:val="24"/>
              </w:rPr>
            </w:pPr>
            <w:r>
              <w:rPr>
                <w:rFonts w:hint="eastAsia"/>
                <w:sz w:val="24"/>
                <w:szCs w:val="24"/>
              </w:rPr>
              <w:t>c</w:t>
            </w:r>
            <w:r>
              <w:rPr>
                <w:sz w:val="24"/>
                <w:szCs w:val="24"/>
              </w:rPr>
              <w:t>har</w:t>
            </w:r>
          </w:p>
        </w:tc>
        <w:tc>
          <w:tcPr>
            <w:tcW w:w="1938"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37" w:type="dxa"/>
          </w:tcPr>
          <w:p w:rsidR="00F935F8" w:rsidRDefault="00FD164F">
            <w:pPr>
              <w:spacing w:line="360" w:lineRule="auto"/>
              <w:jc w:val="center"/>
              <w:rPr>
                <w:sz w:val="24"/>
                <w:szCs w:val="24"/>
              </w:rPr>
            </w:pPr>
            <w:r>
              <w:rPr>
                <w:sz w:val="24"/>
                <w:szCs w:val="24"/>
              </w:rPr>
              <w:t>data</w:t>
            </w:r>
          </w:p>
        </w:tc>
        <w:tc>
          <w:tcPr>
            <w:tcW w:w="1937" w:type="dxa"/>
          </w:tcPr>
          <w:p w:rsidR="00F935F8" w:rsidRDefault="00FD164F">
            <w:pPr>
              <w:spacing w:line="360" w:lineRule="auto"/>
              <w:jc w:val="center"/>
              <w:rPr>
                <w:sz w:val="24"/>
                <w:szCs w:val="24"/>
              </w:rPr>
            </w:pPr>
            <w:r>
              <w:rPr>
                <w:rFonts w:hint="eastAsia"/>
                <w:sz w:val="24"/>
                <w:szCs w:val="24"/>
              </w:rPr>
              <w:t>返回正常数据</w:t>
            </w:r>
          </w:p>
        </w:tc>
        <w:tc>
          <w:tcPr>
            <w:tcW w:w="1938" w:type="dxa"/>
          </w:tcPr>
          <w:p w:rsidR="00F935F8" w:rsidRDefault="00FD164F">
            <w:pPr>
              <w:spacing w:line="360" w:lineRule="auto"/>
              <w:jc w:val="center"/>
              <w:rPr>
                <w:sz w:val="24"/>
                <w:szCs w:val="24"/>
              </w:rPr>
            </w:pPr>
            <w:r>
              <w:rPr>
                <w:sz w:val="24"/>
                <w:szCs w:val="24"/>
              </w:rPr>
              <w:t>dict</w:t>
            </w:r>
          </w:p>
        </w:tc>
        <w:tc>
          <w:tcPr>
            <w:tcW w:w="1938"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293"/>
          <w:jc w:val="center"/>
        </w:trPr>
        <w:tc>
          <w:tcPr>
            <w:tcW w:w="1937" w:type="dxa"/>
          </w:tcPr>
          <w:p w:rsidR="00F935F8" w:rsidRDefault="00FD164F">
            <w:pPr>
              <w:spacing w:line="360" w:lineRule="auto"/>
              <w:jc w:val="center"/>
              <w:rPr>
                <w:sz w:val="24"/>
                <w:szCs w:val="24"/>
              </w:rPr>
            </w:pPr>
            <w:r>
              <w:rPr>
                <w:sz w:val="24"/>
                <w:szCs w:val="24"/>
              </w:rPr>
              <w:t>error</w:t>
            </w:r>
          </w:p>
        </w:tc>
        <w:tc>
          <w:tcPr>
            <w:tcW w:w="1937" w:type="dxa"/>
          </w:tcPr>
          <w:p w:rsidR="00F935F8" w:rsidRDefault="00FD164F">
            <w:pPr>
              <w:spacing w:line="360" w:lineRule="auto"/>
              <w:jc w:val="center"/>
              <w:rPr>
                <w:sz w:val="24"/>
                <w:szCs w:val="24"/>
              </w:rPr>
            </w:pPr>
            <w:r>
              <w:rPr>
                <w:rFonts w:hint="eastAsia"/>
                <w:sz w:val="24"/>
                <w:szCs w:val="24"/>
              </w:rPr>
              <w:t>返回错误原因</w:t>
            </w:r>
          </w:p>
        </w:tc>
        <w:tc>
          <w:tcPr>
            <w:tcW w:w="1938" w:type="dxa"/>
          </w:tcPr>
          <w:p w:rsidR="00F935F8" w:rsidRDefault="00FD164F">
            <w:pPr>
              <w:spacing w:line="360" w:lineRule="auto"/>
              <w:jc w:val="center"/>
              <w:rPr>
                <w:sz w:val="24"/>
                <w:szCs w:val="24"/>
              </w:rPr>
            </w:pPr>
            <w:r>
              <w:rPr>
                <w:rFonts w:hint="eastAsia"/>
                <w:sz w:val="24"/>
                <w:szCs w:val="24"/>
              </w:rPr>
              <w:t>d</w:t>
            </w:r>
            <w:r>
              <w:rPr>
                <w:sz w:val="24"/>
                <w:szCs w:val="24"/>
              </w:rPr>
              <w:t>ict</w:t>
            </w:r>
          </w:p>
        </w:tc>
        <w:tc>
          <w:tcPr>
            <w:tcW w:w="1938" w:type="dxa"/>
          </w:tcPr>
          <w:p w:rsidR="00F935F8" w:rsidRDefault="00FD164F">
            <w:pPr>
              <w:spacing w:line="360" w:lineRule="auto"/>
              <w:jc w:val="center"/>
              <w:rPr>
                <w:sz w:val="24"/>
                <w:szCs w:val="24"/>
              </w:rPr>
            </w:pPr>
            <w:r>
              <w:rPr>
                <w:rFonts w:hint="eastAsia"/>
                <w:sz w:val="24"/>
                <w:szCs w:val="24"/>
              </w:rPr>
              <w:t>与</w:t>
            </w:r>
            <w:r>
              <w:rPr>
                <w:rFonts w:hint="eastAsia"/>
                <w:sz w:val="24"/>
                <w:szCs w:val="24"/>
              </w:rPr>
              <w:t>d</w:t>
            </w:r>
            <w:r>
              <w:rPr>
                <w:sz w:val="24"/>
                <w:szCs w:val="24"/>
              </w:rPr>
              <w:t>ata</w:t>
            </w:r>
            <w:r>
              <w:rPr>
                <w:rFonts w:hint="eastAsia"/>
                <w:sz w:val="24"/>
                <w:szCs w:val="24"/>
              </w:rPr>
              <w:t>二选</w:t>
            </w:r>
            <w:proofErr w:type="gramStart"/>
            <w:r>
              <w:rPr>
                <w:rFonts w:hint="eastAsia"/>
                <w:sz w:val="24"/>
                <w:szCs w:val="24"/>
              </w:rPr>
              <w:t>一</w:t>
            </w:r>
            <w:proofErr w:type="gramEnd"/>
          </w:p>
        </w:tc>
      </w:tr>
      <w:tr w:rsidR="00F935F8">
        <w:trPr>
          <w:trHeight w:val="293"/>
          <w:jc w:val="center"/>
        </w:trPr>
        <w:tc>
          <w:tcPr>
            <w:tcW w:w="1937" w:type="dxa"/>
          </w:tcPr>
          <w:p w:rsidR="00F935F8" w:rsidRDefault="00FD164F">
            <w:pPr>
              <w:spacing w:line="360" w:lineRule="auto"/>
              <w:jc w:val="center"/>
              <w:rPr>
                <w:sz w:val="24"/>
                <w:szCs w:val="24"/>
              </w:rPr>
            </w:pPr>
            <w:r>
              <w:rPr>
                <w:rFonts w:hint="eastAsia"/>
                <w:sz w:val="24"/>
                <w:szCs w:val="24"/>
              </w:rPr>
              <w:t>m</w:t>
            </w:r>
            <w:r>
              <w:rPr>
                <w:sz w:val="24"/>
                <w:szCs w:val="24"/>
              </w:rPr>
              <w:t>essage</w:t>
            </w:r>
          </w:p>
        </w:tc>
        <w:tc>
          <w:tcPr>
            <w:tcW w:w="1937" w:type="dxa"/>
          </w:tcPr>
          <w:p w:rsidR="00F935F8" w:rsidRDefault="00FD164F">
            <w:pPr>
              <w:spacing w:line="360" w:lineRule="auto"/>
              <w:jc w:val="center"/>
              <w:rPr>
                <w:sz w:val="24"/>
                <w:szCs w:val="24"/>
              </w:rPr>
            </w:pPr>
            <w:proofErr w:type="gramStart"/>
            <w:r>
              <w:rPr>
                <w:rFonts w:hint="eastAsia"/>
                <w:sz w:val="24"/>
                <w:szCs w:val="24"/>
              </w:rPr>
              <w:t>具体响应</w:t>
            </w:r>
            <w:proofErr w:type="gramEnd"/>
            <w:r>
              <w:rPr>
                <w:rFonts w:hint="eastAsia"/>
                <w:sz w:val="24"/>
                <w:szCs w:val="24"/>
              </w:rPr>
              <w:t>信息</w:t>
            </w:r>
          </w:p>
        </w:tc>
        <w:tc>
          <w:tcPr>
            <w:tcW w:w="1938" w:type="dxa"/>
          </w:tcPr>
          <w:p w:rsidR="00F935F8" w:rsidRDefault="00FD164F">
            <w:pPr>
              <w:spacing w:line="360" w:lineRule="auto"/>
              <w:jc w:val="center"/>
              <w:rPr>
                <w:sz w:val="24"/>
                <w:szCs w:val="24"/>
              </w:rPr>
            </w:pPr>
            <w:r>
              <w:rPr>
                <w:sz w:val="24"/>
                <w:szCs w:val="24"/>
              </w:rPr>
              <w:t>char</w:t>
            </w:r>
          </w:p>
        </w:tc>
        <w:tc>
          <w:tcPr>
            <w:tcW w:w="1938" w:type="dxa"/>
          </w:tcPr>
          <w:p w:rsidR="00F935F8" w:rsidRDefault="00FD164F">
            <w:pPr>
              <w:spacing w:line="360" w:lineRule="auto"/>
              <w:jc w:val="center"/>
              <w:rPr>
                <w:sz w:val="24"/>
                <w:szCs w:val="24"/>
              </w:rPr>
            </w:pPr>
            <w:r>
              <w:rPr>
                <w:rFonts w:hint="eastAsia"/>
                <w:sz w:val="24"/>
                <w:szCs w:val="24"/>
              </w:rPr>
              <w:t>正确或错误原因</w:t>
            </w:r>
          </w:p>
        </w:tc>
      </w:tr>
    </w:tbl>
    <w:p w:rsidR="00F935F8" w:rsidRDefault="00FD164F">
      <w:pPr>
        <w:pStyle w:val="af0"/>
        <w:numPr>
          <w:ilvl w:val="0"/>
          <w:numId w:val="4"/>
        </w:numPr>
        <w:spacing w:line="360" w:lineRule="auto"/>
        <w:ind w:left="839" w:firstLine="480"/>
        <w:rPr>
          <w:sz w:val="24"/>
          <w:szCs w:val="24"/>
        </w:rPr>
      </w:pPr>
      <w:r>
        <w:rPr>
          <w:rFonts w:hint="eastAsia"/>
          <w:sz w:val="24"/>
          <w:szCs w:val="24"/>
        </w:rPr>
        <w:t>返回值：</w:t>
      </w:r>
      <w:r>
        <w:rPr>
          <w:rFonts w:hint="eastAsia"/>
          <w:sz w:val="24"/>
          <w:szCs w:val="24"/>
        </w:rPr>
        <w:t>JSON</w:t>
      </w:r>
    </w:p>
    <w:p w:rsidR="00F935F8" w:rsidRDefault="00FD164F">
      <w:pPr>
        <w:pStyle w:val="af0"/>
        <w:numPr>
          <w:ilvl w:val="0"/>
          <w:numId w:val="1"/>
        </w:numPr>
        <w:spacing w:line="360" w:lineRule="auto"/>
        <w:ind w:firstLineChars="0"/>
        <w:rPr>
          <w:sz w:val="24"/>
          <w:szCs w:val="24"/>
        </w:rPr>
      </w:pPr>
      <w:r>
        <w:rPr>
          <w:rFonts w:hint="eastAsia"/>
          <w:sz w:val="24"/>
          <w:szCs w:val="24"/>
        </w:rPr>
        <w:t>用户注销</w:t>
      </w:r>
    </w:p>
    <w:p w:rsidR="00F935F8" w:rsidRDefault="00FD164F">
      <w:pPr>
        <w:pStyle w:val="af0"/>
        <w:numPr>
          <w:ilvl w:val="0"/>
          <w:numId w:val="4"/>
        </w:numPr>
        <w:spacing w:line="360" w:lineRule="auto"/>
        <w:ind w:firstLineChars="0"/>
        <w:rPr>
          <w:sz w:val="24"/>
          <w:szCs w:val="24"/>
        </w:rPr>
      </w:pPr>
      <w:r>
        <w:rPr>
          <w:sz w:val="24"/>
          <w:szCs w:val="24"/>
        </w:rPr>
        <w:t>URL</w:t>
      </w:r>
      <w:r>
        <w:rPr>
          <w:rFonts w:hint="eastAsia"/>
          <w:sz w:val="24"/>
          <w:szCs w:val="24"/>
        </w:rPr>
        <w:t>：</w:t>
      </w:r>
      <w:hyperlink r:id="rId80" w:history="1">
        <w:r w:rsidRPr="00B32641">
          <w:rPr>
            <w:sz w:val="24"/>
          </w:rPr>
          <w:t>http://127.0.0.1:8000/v1/users/delete</w:t>
        </w:r>
      </w:hyperlink>
    </w:p>
    <w:p w:rsidR="00F935F8" w:rsidRDefault="00FD164F">
      <w:pPr>
        <w:pStyle w:val="af0"/>
        <w:numPr>
          <w:ilvl w:val="0"/>
          <w:numId w:val="4"/>
        </w:numPr>
        <w:spacing w:line="360" w:lineRule="auto"/>
        <w:ind w:firstLineChars="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firstLineChars="0"/>
        <w:rPr>
          <w:sz w:val="24"/>
          <w:szCs w:val="24"/>
        </w:rPr>
      </w:pPr>
      <w:r>
        <w:rPr>
          <w:rFonts w:hint="eastAsia"/>
          <w:sz w:val="24"/>
          <w:szCs w:val="24"/>
        </w:rPr>
        <w:t>请求参数：</w:t>
      </w:r>
      <w:r>
        <w:rPr>
          <w:sz w:val="24"/>
          <w:szCs w:val="24"/>
        </w:rPr>
        <w:t>JSON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2"/>
        <w:gridCol w:w="1892"/>
        <w:gridCol w:w="1893"/>
        <w:gridCol w:w="1893"/>
      </w:tblGrid>
      <w:tr w:rsidR="00F935F8">
        <w:trPr>
          <w:trHeight w:val="283"/>
          <w:jc w:val="center"/>
        </w:trPr>
        <w:tc>
          <w:tcPr>
            <w:tcW w:w="189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89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89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89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3"/>
          <w:jc w:val="center"/>
        </w:trPr>
        <w:tc>
          <w:tcPr>
            <w:tcW w:w="1892" w:type="dxa"/>
            <w:tcBorders>
              <w:top w:val="single" w:sz="6" w:space="0" w:color="auto"/>
            </w:tcBorders>
          </w:tcPr>
          <w:p w:rsidR="00F935F8" w:rsidRDefault="00FD164F">
            <w:pPr>
              <w:spacing w:line="360" w:lineRule="auto"/>
              <w:jc w:val="center"/>
              <w:rPr>
                <w:sz w:val="24"/>
                <w:szCs w:val="24"/>
              </w:rPr>
            </w:pPr>
            <w:r>
              <w:rPr>
                <w:sz w:val="24"/>
                <w:szCs w:val="24"/>
              </w:rPr>
              <w:t>uname</w:t>
            </w:r>
          </w:p>
        </w:tc>
        <w:tc>
          <w:tcPr>
            <w:tcW w:w="1892" w:type="dxa"/>
            <w:tcBorders>
              <w:top w:val="single" w:sz="6" w:space="0" w:color="auto"/>
            </w:tcBorders>
          </w:tcPr>
          <w:p w:rsidR="00F935F8" w:rsidRDefault="00FD164F">
            <w:pPr>
              <w:spacing w:line="360" w:lineRule="auto"/>
              <w:jc w:val="center"/>
              <w:rPr>
                <w:sz w:val="24"/>
                <w:szCs w:val="24"/>
              </w:rPr>
            </w:pPr>
            <w:r>
              <w:rPr>
                <w:rFonts w:hint="eastAsia"/>
                <w:sz w:val="24"/>
                <w:szCs w:val="24"/>
              </w:rPr>
              <w:t>用户名</w:t>
            </w:r>
          </w:p>
        </w:tc>
        <w:tc>
          <w:tcPr>
            <w:tcW w:w="1893" w:type="dxa"/>
            <w:tcBorders>
              <w:top w:val="single" w:sz="6" w:space="0" w:color="auto"/>
            </w:tcBorders>
          </w:tcPr>
          <w:p w:rsidR="00F935F8" w:rsidRDefault="00FD164F">
            <w:pPr>
              <w:spacing w:line="360" w:lineRule="auto"/>
              <w:jc w:val="center"/>
              <w:rPr>
                <w:sz w:val="24"/>
                <w:szCs w:val="24"/>
              </w:rPr>
            </w:pPr>
            <w:r>
              <w:rPr>
                <w:sz w:val="24"/>
                <w:szCs w:val="24"/>
              </w:rPr>
              <w:t>char</w:t>
            </w:r>
          </w:p>
        </w:tc>
        <w:tc>
          <w:tcPr>
            <w:tcW w:w="1893"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292"/>
          <w:jc w:val="center"/>
        </w:trPr>
        <w:tc>
          <w:tcPr>
            <w:tcW w:w="1892" w:type="dxa"/>
          </w:tcPr>
          <w:p w:rsidR="00F935F8" w:rsidRDefault="00FD164F">
            <w:pPr>
              <w:spacing w:line="360" w:lineRule="auto"/>
              <w:jc w:val="center"/>
              <w:rPr>
                <w:sz w:val="24"/>
                <w:szCs w:val="24"/>
              </w:rPr>
            </w:pPr>
            <w:r>
              <w:rPr>
                <w:sz w:val="24"/>
                <w:szCs w:val="24"/>
              </w:rPr>
              <w:t>password</w:t>
            </w:r>
          </w:p>
        </w:tc>
        <w:tc>
          <w:tcPr>
            <w:tcW w:w="1892" w:type="dxa"/>
          </w:tcPr>
          <w:p w:rsidR="00F935F8" w:rsidRDefault="00FD164F">
            <w:pPr>
              <w:spacing w:line="360" w:lineRule="auto"/>
              <w:jc w:val="center"/>
              <w:rPr>
                <w:sz w:val="24"/>
                <w:szCs w:val="24"/>
              </w:rPr>
            </w:pPr>
            <w:r>
              <w:rPr>
                <w:rFonts w:hint="eastAsia"/>
                <w:sz w:val="24"/>
                <w:szCs w:val="24"/>
              </w:rPr>
              <w:t>密码</w:t>
            </w:r>
          </w:p>
        </w:tc>
        <w:tc>
          <w:tcPr>
            <w:tcW w:w="1893" w:type="dxa"/>
          </w:tcPr>
          <w:p w:rsidR="00F935F8" w:rsidRDefault="00FD164F">
            <w:pPr>
              <w:spacing w:line="360" w:lineRule="auto"/>
              <w:jc w:val="center"/>
              <w:rPr>
                <w:sz w:val="24"/>
                <w:szCs w:val="24"/>
              </w:rPr>
            </w:pPr>
            <w:r>
              <w:rPr>
                <w:sz w:val="24"/>
                <w:szCs w:val="24"/>
              </w:rPr>
              <w:t>char</w:t>
            </w:r>
          </w:p>
        </w:tc>
        <w:tc>
          <w:tcPr>
            <w:tcW w:w="1893" w:type="dxa"/>
          </w:tcPr>
          <w:p w:rsidR="00F935F8" w:rsidRDefault="00FD164F">
            <w:pPr>
              <w:spacing w:line="360" w:lineRule="auto"/>
              <w:jc w:val="center"/>
              <w:rPr>
                <w:sz w:val="24"/>
                <w:szCs w:val="24"/>
              </w:rPr>
            </w:pPr>
            <w:r>
              <w:rPr>
                <w:rFonts w:hint="eastAsia"/>
                <w:sz w:val="24"/>
                <w:szCs w:val="24"/>
              </w:rPr>
              <w:t>必填</w:t>
            </w:r>
          </w:p>
        </w:tc>
      </w:tr>
      <w:tr w:rsidR="00F935F8">
        <w:trPr>
          <w:trHeight w:val="283"/>
          <w:jc w:val="center"/>
        </w:trPr>
        <w:tc>
          <w:tcPr>
            <w:tcW w:w="1892" w:type="dxa"/>
          </w:tcPr>
          <w:p w:rsidR="00F935F8" w:rsidRDefault="00FD164F">
            <w:pPr>
              <w:spacing w:line="360" w:lineRule="auto"/>
              <w:jc w:val="center"/>
              <w:rPr>
                <w:sz w:val="24"/>
                <w:szCs w:val="24"/>
              </w:rPr>
            </w:pPr>
            <w:r>
              <w:rPr>
                <w:sz w:val="24"/>
                <w:szCs w:val="24"/>
              </w:rPr>
              <w:t>phone</w:t>
            </w:r>
          </w:p>
        </w:tc>
        <w:tc>
          <w:tcPr>
            <w:tcW w:w="1892" w:type="dxa"/>
          </w:tcPr>
          <w:p w:rsidR="00F935F8" w:rsidRDefault="00FD164F">
            <w:pPr>
              <w:spacing w:line="360" w:lineRule="auto"/>
              <w:jc w:val="center"/>
              <w:rPr>
                <w:sz w:val="24"/>
                <w:szCs w:val="24"/>
              </w:rPr>
            </w:pPr>
            <w:r>
              <w:rPr>
                <w:rFonts w:hint="eastAsia"/>
                <w:sz w:val="24"/>
                <w:szCs w:val="24"/>
              </w:rPr>
              <w:t>手机号</w:t>
            </w:r>
          </w:p>
        </w:tc>
        <w:tc>
          <w:tcPr>
            <w:tcW w:w="1893" w:type="dxa"/>
          </w:tcPr>
          <w:p w:rsidR="00F935F8" w:rsidRDefault="00FD164F">
            <w:pPr>
              <w:spacing w:line="360" w:lineRule="auto"/>
              <w:jc w:val="center"/>
              <w:rPr>
                <w:sz w:val="24"/>
                <w:szCs w:val="24"/>
              </w:rPr>
            </w:pPr>
            <w:r>
              <w:rPr>
                <w:sz w:val="24"/>
                <w:szCs w:val="24"/>
              </w:rPr>
              <w:t>char</w:t>
            </w:r>
          </w:p>
        </w:tc>
        <w:tc>
          <w:tcPr>
            <w:tcW w:w="1893" w:type="dxa"/>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firstLineChars="0"/>
        <w:rPr>
          <w:sz w:val="24"/>
          <w:szCs w:val="24"/>
        </w:rPr>
      </w:pPr>
      <w:r>
        <w:rPr>
          <w:rFonts w:hint="eastAsia"/>
          <w:sz w:val="24"/>
          <w:szCs w:val="24"/>
        </w:rPr>
        <w:t>返回值：</w:t>
      </w:r>
      <w:r>
        <w:rPr>
          <w:rFonts w:hint="eastAsia"/>
          <w:sz w:val="24"/>
          <w:szCs w:val="24"/>
        </w:rPr>
        <w:t>JSON</w:t>
      </w:r>
    </w:p>
    <w:p w:rsidR="00F935F8" w:rsidRDefault="00FD164F">
      <w:pPr>
        <w:spacing w:line="360" w:lineRule="auto"/>
        <w:ind w:firstLineChars="100" w:firstLine="241"/>
        <w:rPr>
          <w:sz w:val="24"/>
          <w:szCs w:val="24"/>
        </w:rPr>
      </w:pPr>
      <w:r>
        <w:rPr>
          <w:rFonts w:asciiTheme="minorEastAsia" w:eastAsiaTheme="minorEastAsia" w:hAnsiTheme="minorEastAsia" w:hint="eastAsia"/>
          <w:b/>
          <w:sz w:val="24"/>
          <w:szCs w:val="24"/>
        </w:rPr>
        <w:t>（2）电影数据分析模块</w:t>
      </w:r>
    </w:p>
    <w:p w:rsidR="00F935F8" w:rsidRDefault="00FD164F">
      <w:pPr>
        <w:pStyle w:val="af0"/>
        <w:numPr>
          <w:ilvl w:val="0"/>
          <w:numId w:val="6"/>
        </w:numPr>
        <w:spacing w:line="360" w:lineRule="auto"/>
        <w:ind w:firstLineChars="0"/>
        <w:rPr>
          <w:sz w:val="24"/>
          <w:szCs w:val="24"/>
        </w:rPr>
      </w:pPr>
      <w:r>
        <w:rPr>
          <w:rFonts w:hint="eastAsia"/>
          <w:sz w:val="24"/>
          <w:szCs w:val="24"/>
        </w:rPr>
        <w:t>电影相关信息爬取</w:t>
      </w:r>
    </w:p>
    <w:p w:rsidR="00F935F8" w:rsidRDefault="00FD164F">
      <w:pPr>
        <w:pStyle w:val="af0"/>
        <w:numPr>
          <w:ilvl w:val="0"/>
          <w:numId w:val="4"/>
        </w:numPr>
        <w:spacing w:line="360" w:lineRule="auto"/>
        <w:ind w:firstLineChars="0"/>
        <w:rPr>
          <w:sz w:val="24"/>
          <w:szCs w:val="24"/>
        </w:rPr>
      </w:pPr>
      <w:r>
        <w:rPr>
          <w:rFonts w:hint="eastAsia"/>
          <w:sz w:val="24"/>
          <w:szCs w:val="24"/>
        </w:rPr>
        <w:t>U</w:t>
      </w:r>
      <w:r>
        <w:rPr>
          <w:sz w:val="24"/>
          <w:szCs w:val="24"/>
        </w:rPr>
        <w:t>RL:</w:t>
      </w:r>
      <w:r>
        <w:t xml:space="preserve"> </w:t>
      </w:r>
      <w:r w:rsidRPr="00B32641">
        <w:rPr>
          <w:sz w:val="24"/>
        </w:rPr>
        <w:t>http://127.0.0.1:8000/subject/movieId</w:t>
      </w:r>
    </w:p>
    <w:p w:rsidR="00F935F8" w:rsidRDefault="00FD164F">
      <w:pPr>
        <w:pStyle w:val="af0"/>
        <w:numPr>
          <w:ilvl w:val="0"/>
          <w:numId w:val="4"/>
        </w:numPr>
        <w:spacing w:line="360" w:lineRule="auto"/>
        <w:ind w:firstLineChars="0"/>
        <w:rPr>
          <w:sz w:val="24"/>
          <w:szCs w:val="24"/>
        </w:rPr>
      </w:pPr>
      <w:r>
        <w:rPr>
          <w:rFonts w:hint="eastAsia"/>
          <w:sz w:val="24"/>
          <w:szCs w:val="24"/>
        </w:rPr>
        <w:t>请求方式：</w:t>
      </w:r>
      <w:r>
        <w:rPr>
          <w:sz w:val="24"/>
          <w:szCs w:val="24"/>
        </w:rPr>
        <w:t>POST</w:t>
      </w:r>
    </w:p>
    <w:p w:rsidR="00F935F8" w:rsidRDefault="00FD164F">
      <w:pPr>
        <w:pStyle w:val="af0"/>
        <w:numPr>
          <w:ilvl w:val="0"/>
          <w:numId w:val="4"/>
        </w:numPr>
        <w:spacing w:line="360" w:lineRule="auto"/>
        <w:ind w:firstLineChars="0"/>
        <w:rPr>
          <w:sz w:val="24"/>
          <w:szCs w:val="24"/>
        </w:rPr>
      </w:pPr>
      <w:r>
        <w:rPr>
          <w:rFonts w:hint="eastAsia"/>
          <w:sz w:val="24"/>
          <w:szCs w:val="24"/>
        </w:rPr>
        <w:t>请求参数：</w:t>
      </w:r>
      <w:r>
        <w:rPr>
          <w:sz w:val="24"/>
          <w:szCs w:val="24"/>
        </w:rPr>
        <w:t>JSON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1926"/>
        <w:gridCol w:w="1927"/>
        <w:gridCol w:w="1927"/>
      </w:tblGrid>
      <w:tr w:rsidR="00F935F8">
        <w:trPr>
          <w:trHeight w:val="284"/>
          <w:jc w:val="center"/>
        </w:trPr>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4"/>
          <w:jc w:val="center"/>
        </w:trPr>
        <w:tc>
          <w:tcPr>
            <w:tcW w:w="1926" w:type="dxa"/>
            <w:tcBorders>
              <w:top w:val="single" w:sz="6" w:space="0" w:color="auto"/>
            </w:tcBorders>
          </w:tcPr>
          <w:p w:rsidR="00F935F8" w:rsidRDefault="00FD164F">
            <w:pPr>
              <w:spacing w:line="360" w:lineRule="auto"/>
              <w:jc w:val="center"/>
              <w:rPr>
                <w:sz w:val="24"/>
                <w:szCs w:val="24"/>
              </w:rPr>
            </w:pPr>
            <w:r>
              <w:rPr>
                <w:sz w:val="24"/>
                <w:szCs w:val="24"/>
              </w:rPr>
              <w:t>MovieId</w:t>
            </w:r>
          </w:p>
        </w:tc>
        <w:tc>
          <w:tcPr>
            <w:tcW w:w="1926" w:type="dxa"/>
            <w:tcBorders>
              <w:top w:val="single" w:sz="6" w:space="0" w:color="auto"/>
            </w:tcBorders>
          </w:tcPr>
          <w:p w:rsidR="00F935F8" w:rsidRDefault="00FD164F">
            <w:pPr>
              <w:spacing w:line="360" w:lineRule="auto"/>
              <w:jc w:val="center"/>
              <w:rPr>
                <w:sz w:val="24"/>
                <w:szCs w:val="24"/>
              </w:rPr>
            </w:pPr>
            <w:r>
              <w:rPr>
                <w:rFonts w:hint="eastAsia"/>
                <w:sz w:val="24"/>
                <w:szCs w:val="24"/>
              </w:rPr>
              <w:t>电影编号</w:t>
            </w:r>
          </w:p>
        </w:tc>
        <w:tc>
          <w:tcPr>
            <w:tcW w:w="1927" w:type="dxa"/>
            <w:tcBorders>
              <w:top w:val="single" w:sz="6" w:space="0" w:color="auto"/>
            </w:tcBorders>
          </w:tcPr>
          <w:p w:rsidR="00F935F8" w:rsidRDefault="00FD164F">
            <w:pPr>
              <w:spacing w:line="360" w:lineRule="auto"/>
              <w:jc w:val="center"/>
              <w:rPr>
                <w:sz w:val="24"/>
                <w:szCs w:val="24"/>
              </w:rPr>
            </w:pPr>
            <w:r>
              <w:rPr>
                <w:sz w:val="24"/>
                <w:szCs w:val="24"/>
              </w:rPr>
              <w:t>string</w:t>
            </w:r>
          </w:p>
        </w:tc>
        <w:tc>
          <w:tcPr>
            <w:tcW w:w="1927"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firstLineChars="0"/>
        <w:rPr>
          <w:sz w:val="24"/>
          <w:szCs w:val="24"/>
        </w:rPr>
      </w:pPr>
      <w:r>
        <w:rPr>
          <w:rFonts w:hint="eastAsia"/>
          <w:sz w:val="24"/>
          <w:szCs w:val="24"/>
        </w:rPr>
        <w:t>响应数据：</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1926"/>
        <w:gridCol w:w="1927"/>
        <w:gridCol w:w="1927"/>
      </w:tblGrid>
      <w:tr w:rsidR="00F935F8">
        <w:trPr>
          <w:trHeight w:val="284"/>
          <w:jc w:val="center"/>
        </w:trPr>
        <w:tc>
          <w:tcPr>
            <w:tcW w:w="1926" w:type="dxa"/>
            <w:tcBorders>
              <w:top w:val="single" w:sz="12" w:space="0" w:color="auto"/>
              <w:bottom w:val="single" w:sz="4" w:space="0" w:color="auto"/>
            </w:tcBorders>
          </w:tcPr>
          <w:p w:rsidR="00F935F8" w:rsidRDefault="00FD164F">
            <w:pPr>
              <w:spacing w:line="360" w:lineRule="auto"/>
              <w:jc w:val="center"/>
              <w:rPr>
                <w:sz w:val="24"/>
                <w:szCs w:val="24"/>
              </w:rPr>
            </w:pPr>
            <w:r>
              <w:rPr>
                <w:rFonts w:hint="eastAsia"/>
                <w:sz w:val="24"/>
                <w:szCs w:val="24"/>
              </w:rPr>
              <w:t>字段</w:t>
            </w:r>
          </w:p>
        </w:tc>
        <w:tc>
          <w:tcPr>
            <w:tcW w:w="1926" w:type="dxa"/>
            <w:tcBorders>
              <w:top w:val="single" w:sz="12" w:space="0" w:color="auto"/>
              <w:bottom w:val="single" w:sz="4" w:space="0" w:color="auto"/>
            </w:tcBorders>
          </w:tcPr>
          <w:p w:rsidR="00F935F8" w:rsidRDefault="00FD164F">
            <w:pPr>
              <w:spacing w:line="360" w:lineRule="auto"/>
              <w:jc w:val="center"/>
              <w:rPr>
                <w:sz w:val="24"/>
                <w:szCs w:val="24"/>
              </w:rPr>
            </w:pPr>
            <w:r>
              <w:rPr>
                <w:rFonts w:hint="eastAsia"/>
                <w:sz w:val="24"/>
                <w:szCs w:val="24"/>
              </w:rPr>
              <w:t>含义</w:t>
            </w:r>
          </w:p>
        </w:tc>
        <w:tc>
          <w:tcPr>
            <w:tcW w:w="1927" w:type="dxa"/>
            <w:tcBorders>
              <w:top w:val="single" w:sz="12" w:space="0" w:color="auto"/>
              <w:bottom w:val="single" w:sz="4" w:space="0" w:color="auto"/>
            </w:tcBorders>
          </w:tcPr>
          <w:p w:rsidR="00F935F8" w:rsidRDefault="00FD164F">
            <w:pPr>
              <w:spacing w:line="360" w:lineRule="auto"/>
              <w:jc w:val="center"/>
              <w:rPr>
                <w:sz w:val="24"/>
                <w:szCs w:val="24"/>
              </w:rPr>
            </w:pPr>
            <w:r>
              <w:rPr>
                <w:rFonts w:hint="eastAsia"/>
                <w:sz w:val="24"/>
                <w:szCs w:val="24"/>
              </w:rPr>
              <w:t>类型</w:t>
            </w:r>
          </w:p>
        </w:tc>
        <w:tc>
          <w:tcPr>
            <w:tcW w:w="1927" w:type="dxa"/>
            <w:tcBorders>
              <w:top w:val="single" w:sz="12" w:space="0" w:color="auto"/>
              <w:bottom w:val="single" w:sz="4"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4"/>
          <w:jc w:val="center"/>
        </w:trPr>
        <w:tc>
          <w:tcPr>
            <w:tcW w:w="1926" w:type="dxa"/>
            <w:tcBorders>
              <w:top w:val="single" w:sz="4" w:space="0" w:color="auto"/>
              <w:bottom w:val="nil"/>
            </w:tcBorders>
          </w:tcPr>
          <w:p w:rsidR="00F935F8" w:rsidRDefault="00FD164F">
            <w:pPr>
              <w:spacing w:line="360" w:lineRule="auto"/>
              <w:jc w:val="center"/>
              <w:rPr>
                <w:sz w:val="24"/>
                <w:szCs w:val="24"/>
              </w:rPr>
            </w:pPr>
            <w:r>
              <w:rPr>
                <w:sz w:val="24"/>
                <w:szCs w:val="24"/>
              </w:rPr>
              <w:t>MovieId</w:t>
            </w:r>
          </w:p>
        </w:tc>
        <w:tc>
          <w:tcPr>
            <w:tcW w:w="1926" w:type="dxa"/>
            <w:tcBorders>
              <w:top w:val="single" w:sz="4" w:space="0" w:color="auto"/>
              <w:bottom w:val="nil"/>
            </w:tcBorders>
          </w:tcPr>
          <w:p w:rsidR="00F935F8" w:rsidRDefault="00FD164F">
            <w:pPr>
              <w:spacing w:line="360" w:lineRule="auto"/>
              <w:jc w:val="center"/>
              <w:rPr>
                <w:sz w:val="24"/>
                <w:szCs w:val="24"/>
              </w:rPr>
            </w:pPr>
            <w:r>
              <w:rPr>
                <w:rFonts w:hint="eastAsia"/>
                <w:sz w:val="24"/>
                <w:szCs w:val="24"/>
              </w:rPr>
              <w:t>电影编号</w:t>
            </w:r>
          </w:p>
        </w:tc>
        <w:tc>
          <w:tcPr>
            <w:tcW w:w="1927" w:type="dxa"/>
            <w:tcBorders>
              <w:top w:val="single" w:sz="4" w:space="0" w:color="auto"/>
              <w:bottom w:val="nil"/>
            </w:tcBorders>
          </w:tcPr>
          <w:p w:rsidR="00F935F8" w:rsidRDefault="00FD164F">
            <w:pPr>
              <w:spacing w:line="360" w:lineRule="auto"/>
              <w:jc w:val="center"/>
              <w:rPr>
                <w:sz w:val="24"/>
                <w:szCs w:val="24"/>
              </w:rPr>
            </w:pPr>
            <w:r>
              <w:rPr>
                <w:sz w:val="24"/>
                <w:szCs w:val="24"/>
              </w:rPr>
              <w:t>string</w:t>
            </w:r>
          </w:p>
        </w:tc>
        <w:tc>
          <w:tcPr>
            <w:tcW w:w="1927" w:type="dxa"/>
            <w:tcBorders>
              <w:top w:val="single" w:sz="4" w:space="0" w:color="auto"/>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284"/>
          <w:jc w:val="center"/>
        </w:trPr>
        <w:tc>
          <w:tcPr>
            <w:tcW w:w="1926" w:type="dxa"/>
            <w:tcBorders>
              <w:top w:val="nil"/>
            </w:tcBorders>
          </w:tcPr>
          <w:p w:rsidR="00F935F8" w:rsidRDefault="00FD164F">
            <w:pPr>
              <w:spacing w:line="360" w:lineRule="auto"/>
              <w:jc w:val="center"/>
              <w:rPr>
                <w:sz w:val="24"/>
                <w:szCs w:val="24"/>
              </w:rPr>
            </w:pPr>
            <w:r>
              <w:rPr>
                <w:sz w:val="24"/>
                <w:szCs w:val="24"/>
              </w:rPr>
              <w:lastRenderedPageBreak/>
              <w:t>Movie_Information</w:t>
            </w:r>
          </w:p>
        </w:tc>
        <w:tc>
          <w:tcPr>
            <w:tcW w:w="1926" w:type="dxa"/>
            <w:tcBorders>
              <w:top w:val="nil"/>
            </w:tcBorders>
          </w:tcPr>
          <w:p w:rsidR="00F935F8" w:rsidRDefault="00FD164F">
            <w:pPr>
              <w:spacing w:line="360" w:lineRule="auto"/>
              <w:jc w:val="center"/>
              <w:rPr>
                <w:sz w:val="24"/>
                <w:szCs w:val="24"/>
              </w:rPr>
            </w:pPr>
            <w:r>
              <w:rPr>
                <w:rFonts w:hint="eastAsia"/>
                <w:sz w:val="24"/>
                <w:szCs w:val="24"/>
              </w:rPr>
              <w:t>电影信息</w:t>
            </w:r>
          </w:p>
        </w:tc>
        <w:tc>
          <w:tcPr>
            <w:tcW w:w="1927" w:type="dxa"/>
            <w:tcBorders>
              <w:top w:val="nil"/>
            </w:tcBorders>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1927" w:type="dxa"/>
            <w:tcBorders>
              <w:top w:val="nil"/>
            </w:tcBorders>
          </w:tcPr>
          <w:p w:rsidR="00F935F8" w:rsidRDefault="00FD164F">
            <w:pPr>
              <w:spacing w:line="360" w:lineRule="auto"/>
              <w:jc w:val="center"/>
              <w:rPr>
                <w:sz w:val="24"/>
                <w:szCs w:val="24"/>
              </w:rPr>
            </w:pPr>
            <w:r>
              <w:rPr>
                <w:rFonts w:hint="eastAsia"/>
                <w:sz w:val="24"/>
                <w:szCs w:val="24"/>
              </w:rPr>
              <w:t>必填</w:t>
            </w:r>
          </w:p>
        </w:tc>
      </w:tr>
    </w:tbl>
    <w:p w:rsidR="00F935F8" w:rsidRDefault="00FD164F">
      <w:pPr>
        <w:spacing w:line="360" w:lineRule="auto"/>
        <w:ind w:firstLineChars="200" w:firstLine="480"/>
        <w:rPr>
          <w:sz w:val="24"/>
          <w:szCs w:val="24"/>
        </w:rPr>
      </w:pPr>
      <w:r>
        <w:rPr>
          <w:sz w:val="24"/>
          <w:szCs w:val="24"/>
        </w:rPr>
        <w:t>Movie_Information</w:t>
      </w:r>
      <w:r>
        <w:rPr>
          <w:rFonts w:hint="eastAsia"/>
          <w:sz w:val="24"/>
          <w:szCs w:val="24"/>
        </w:rPr>
        <w:t>对应的是电影相关信息，是一个</w:t>
      </w:r>
      <w:r>
        <w:rPr>
          <w:rFonts w:hint="eastAsia"/>
          <w:sz w:val="24"/>
          <w:szCs w:val="24"/>
        </w:rPr>
        <w:t>json</w:t>
      </w:r>
      <w:r>
        <w:rPr>
          <w:rFonts w:hint="eastAsia"/>
          <w:sz w:val="24"/>
          <w:szCs w:val="24"/>
        </w:rPr>
        <w:t>数组，</w:t>
      </w:r>
      <w:proofErr w:type="gramStart"/>
      <w:r>
        <w:rPr>
          <w:rFonts w:hint="eastAsia"/>
          <w:sz w:val="24"/>
          <w:szCs w:val="24"/>
        </w:rPr>
        <w:t>里面存</w:t>
      </w:r>
      <w:proofErr w:type="gramEnd"/>
      <w:r>
        <w:rPr>
          <w:rFonts w:hint="eastAsia"/>
          <w:sz w:val="24"/>
          <w:szCs w:val="24"/>
        </w:rPr>
        <w:t>的具体</w:t>
      </w:r>
      <w:proofErr w:type="gramStart"/>
      <w:r>
        <w:rPr>
          <w:rFonts w:hint="eastAsia"/>
          <w:sz w:val="24"/>
          <w:szCs w:val="24"/>
        </w:rPr>
        <w:t>的爬取的</w:t>
      </w:r>
      <w:proofErr w:type="gramEnd"/>
      <w:r>
        <w:rPr>
          <w:rFonts w:hint="eastAsia"/>
          <w:sz w:val="24"/>
          <w:szCs w:val="24"/>
        </w:rPr>
        <w:t>电影具体相关信息的格式为：</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1926"/>
        <w:gridCol w:w="1927"/>
        <w:gridCol w:w="1927"/>
      </w:tblGrid>
      <w:tr w:rsidR="00F935F8">
        <w:trPr>
          <w:trHeight w:val="291"/>
          <w:jc w:val="center"/>
        </w:trPr>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300"/>
          <w:jc w:val="center"/>
        </w:trPr>
        <w:tc>
          <w:tcPr>
            <w:tcW w:w="1926" w:type="dxa"/>
          </w:tcPr>
          <w:p w:rsidR="00F935F8" w:rsidRDefault="00FD164F">
            <w:pPr>
              <w:spacing w:line="360" w:lineRule="auto"/>
              <w:jc w:val="center"/>
              <w:rPr>
                <w:sz w:val="24"/>
                <w:szCs w:val="24"/>
              </w:rPr>
            </w:pPr>
            <w:r>
              <w:rPr>
                <w:sz w:val="24"/>
                <w:szCs w:val="24"/>
              </w:rPr>
              <w:t>Name</w:t>
            </w:r>
          </w:p>
        </w:tc>
        <w:tc>
          <w:tcPr>
            <w:tcW w:w="1926" w:type="dxa"/>
          </w:tcPr>
          <w:p w:rsidR="00F935F8" w:rsidRDefault="00FD164F">
            <w:pPr>
              <w:spacing w:line="360" w:lineRule="auto"/>
              <w:jc w:val="center"/>
              <w:rPr>
                <w:sz w:val="24"/>
                <w:szCs w:val="24"/>
              </w:rPr>
            </w:pPr>
            <w:r>
              <w:rPr>
                <w:rFonts w:hint="eastAsia"/>
                <w:sz w:val="24"/>
                <w:szCs w:val="24"/>
              </w:rPr>
              <w:t>电影名称</w:t>
            </w:r>
          </w:p>
        </w:tc>
        <w:tc>
          <w:tcPr>
            <w:tcW w:w="1927" w:type="dxa"/>
          </w:tcPr>
          <w:p w:rsidR="00F935F8" w:rsidRDefault="00FD164F">
            <w:pPr>
              <w:spacing w:line="360" w:lineRule="auto"/>
              <w:jc w:val="center"/>
              <w:rPr>
                <w:sz w:val="24"/>
                <w:szCs w:val="24"/>
              </w:rPr>
            </w:pPr>
            <w:r>
              <w:rPr>
                <w:sz w:val="24"/>
                <w:szCs w:val="24"/>
              </w:rPr>
              <w:t>string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300"/>
          <w:jc w:val="center"/>
        </w:trPr>
        <w:tc>
          <w:tcPr>
            <w:tcW w:w="1926" w:type="dxa"/>
          </w:tcPr>
          <w:p w:rsidR="00F935F8" w:rsidRDefault="00FD164F">
            <w:pPr>
              <w:spacing w:line="360" w:lineRule="auto"/>
              <w:jc w:val="center"/>
              <w:rPr>
                <w:sz w:val="24"/>
                <w:szCs w:val="24"/>
              </w:rPr>
            </w:pPr>
            <w:r>
              <w:rPr>
                <w:sz w:val="24"/>
                <w:szCs w:val="24"/>
              </w:rPr>
              <w:t>Id</w:t>
            </w:r>
          </w:p>
        </w:tc>
        <w:tc>
          <w:tcPr>
            <w:tcW w:w="1926" w:type="dxa"/>
          </w:tcPr>
          <w:p w:rsidR="00F935F8" w:rsidRDefault="00FD164F">
            <w:pPr>
              <w:spacing w:line="360" w:lineRule="auto"/>
              <w:jc w:val="center"/>
              <w:rPr>
                <w:sz w:val="24"/>
                <w:szCs w:val="24"/>
              </w:rPr>
            </w:pPr>
            <w:r>
              <w:rPr>
                <w:rFonts w:hint="eastAsia"/>
                <w:sz w:val="24"/>
                <w:szCs w:val="24"/>
              </w:rPr>
              <w:t>电影编号</w:t>
            </w:r>
          </w:p>
        </w:tc>
        <w:tc>
          <w:tcPr>
            <w:tcW w:w="1927" w:type="dxa"/>
          </w:tcPr>
          <w:p w:rsidR="00F935F8" w:rsidRDefault="00FD164F">
            <w:pPr>
              <w:spacing w:line="360" w:lineRule="auto"/>
              <w:jc w:val="center"/>
              <w:rPr>
                <w:sz w:val="24"/>
                <w:szCs w:val="24"/>
              </w:rPr>
            </w:pPr>
            <w:r>
              <w:rPr>
                <w:sz w:val="24"/>
                <w:szCs w:val="24"/>
              </w:rPr>
              <w:t>string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ChineseName</w:t>
            </w:r>
          </w:p>
        </w:tc>
        <w:tc>
          <w:tcPr>
            <w:tcW w:w="1926" w:type="dxa"/>
          </w:tcPr>
          <w:p w:rsidR="00F935F8" w:rsidRDefault="00FD164F">
            <w:pPr>
              <w:spacing w:line="360" w:lineRule="auto"/>
              <w:jc w:val="center"/>
              <w:rPr>
                <w:sz w:val="24"/>
                <w:szCs w:val="24"/>
              </w:rPr>
            </w:pPr>
            <w:r>
              <w:rPr>
                <w:rFonts w:hint="eastAsia"/>
                <w:sz w:val="24"/>
                <w:szCs w:val="24"/>
              </w:rPr>
              <w:t>中文名称</w:t>
            </w:r>
          </w:p>
        </w:tc>
        <w:tc>
          <w:tcPr>
            <w:tcW w:w="1927" w:type="dxa"/>
          </w:tcPr>
          <w:p w:rsidR="00F935F8" w:rsidRDefault="00FD164F">
            <w:pPr>
              <w:spacing w:line="360" w:lineRule="auto"/>
              <w:jc w:val="center"/>
              <w:rPr>
                <w:sz w:val="24"/>
                <w:szCs w:val="24"/>
              </w:rPr>
            </w:pPr>
            <w:r>
              <w:rPr>
                <w:sz w:val="24"/>
                <w:szCs w:val="24"/>
              </w:rPr>
              <w:t>string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Images</w:t>
            </w:r>
          </w:p>
        </w:tc>
        <w:tc>
          <w:tcPr>
            <w:tcW w:w="1926" w:type="dxa"/>
          </w:tcPr>
          <w:p w:rsidR="00F935F8" w:rsidRDefault="00FD164F">
            <w:pPr>
              <w:spacing w:line="360" w:lineRule="auto"/>
              <w:jc w:val="center"/>
              <w:rPr>
                <w:sz w:val="24"/>
                <w:szCs w:val="24"/>
              </w:rPr>
            </w:pPr>
            <w:r>
              <w:rPr>
                <w:rFonts w:hint="eastAsia"/>
                <w:sz w:val="24"/>
                <w:szCs w:val="24"/>
              </w:rPr>
              <w:t>图片信息</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1927" w:type="dxa"/>
          </w:tcPr>
          <w:p w:rsidR="00F935F8" w:rsidRDefault="00FD164F">
            <w:pPr>
              <w:spacing w:line="360" w:lineRule="auto"/>
              <w:jc w:val="center"/>
              <w:rPr>
                <w:sz w:val="24"/>
                <w:szCs w:val="24"/>
              </w:rPr>
            </w:pPr>
            <w:r>
              <w:rPr>
                <w:rFonts w:hint="eastAsia"/>
                <w:sz w:val="24"/>
                <w:szCs w:val="24"/>
              </w:rPr>
              <w:t>存放各种大小的电影图</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R</w:t>
            </w:r>
            <w:r>
              <w:rPr>
                <w:rFonts w:hint="eastAsia"/>
                <w:sz w:val="24"/>
                <w:szCs w:val="24"/>
              </w:rPr>
              <w:t>elease</w:t>
            </w:r>
          </w:p>
        </w:tc>
        <w:tc>
          <w:tcPr>
            <w:tcW w:w="1926" w:type="dxa"/>
          </w:tcPr>
          <w:p w:rsidR="00F935F8" w:rsidRDefault="00FD164F">
            <w:pPr>
              <w:spacing w:line="360" w:lineRule="auto"/>
              <w:jc w:val="center"/>
              <w:rPr>
                <w:sz w:val="24"/>
                <w:szCs w:val="24"/>
              </w:rPr>
            </w:pPr>
            <w:r>
              <w:rPr>
                <w:rFonts w:hint="eastAsia"/>
                <w:sz w:val="24"/>
                <w:szCs w:val="24"/>
              </w:rPr>
              <w:t>上映方式</w:t>
            </w:r>
          </w:p>
        </w:tc>
        <w:tc>
          <w:tcPr>
            <w:tcW w:w="1927" w:type="dxa"/>
          </w:tcPr>
          <w:p w:rsidR="00F935F8" w:rsidRDefault="00FD164F">
            <w:pPr>
              <w:spacing w:line="360" w:lineRule="auto"/>
              <w:jc w:val="center"/>
              <w:rPr>
                <w:sz w:val="24"/>
                <w:szCs w:val="24"/>
              </w:rPr>
            </w:pPr>
            <w:r>
              <w:rPr>
                <w:sz w:val="24"/>
                <w:szCs w:val="24"/>
              </w:rPr>
              <w:t>s</w:t>
            </w:r>
            <w:r>
              <w:rPr>
                <w:rFonts w:hint="eastAsia"/>
                <w:sz w:val="24"/>
                <w:szCs w:val="24"/>
              </w:rPr>
              <w:t>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DatePublished</w:t>
            </w:r>
          </w:p>
        </w:tc>
        <w:tc>
          <w:tcPr>
            <w:tcW w:w="1926" w:type="dxa"/>
          </w:tcPr>
          <w:p w:rsidR="00F935F8" w:rsidRDefault="00FD164F">
            <w:pPr>
              <w:spacing w:line="360" w:lineRule="auto"/>
              <w:jc w:val="center"/>
              <w:rPr>
                <w:sz w:val="24"/>
                <w:szCs w:val="24"/>
              </w:rPr>
            </w:pPr>
            <w:r>
              <w:rPr>
                <w:rFonts w:hint="eastAsia"/>
                <w:sz w:val="24"/>
                <w:szCs w:val="24"/>
              </w:rPr>
              <w:t>上映时间</w:t>
            </w:r>
          </w:p>
        </w:tc>
        <w:tc>
          <w:tcPr>
            <w:tcW w:w="1927" w:type="dxa"/>
          </w:tcPr>
          <w:p w:rsidR="00F935F8" w:rsidRDefault="00FD164F">
            <w:pPr>
              <w:spacing w:line="360" w:lineRule="auto"/>
              <w:jc w:val="center"/>
              <w:rPr>
                <w:sz w:val="24"/>
                <w:szCs w:val="24"/>
              </w:rPr>
            </w:pPr>
            <w:r>
              <w:rPr>
                <w:sz w:val="24"/>
                <w:szCs w:val="24"/>
              </w:rPr>
              <w:t>int</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Genre</w:t>
            </w:r>
          </w:p>
        </w:tc>
        <w:tc>
          <w:tcPr>
            <w:tcW w:w="1926" w:type="dxa"/>
          </w:tcPr>
          <w:p w:rsidR="00F935F8" w:rsidRDefault="00FD164F">
            <w:pPr>
              <w:spacing w:line="360" w:lineRule="auto"/>
              <w:jc w:val="center"/>
              <w:rPr>
                <w:sz w:val="24"/>
                <w:szCs w:val="24"/>
              </w:rPr>
            </w:pPr>
            <w:r>
              <w:rPr>
                <w:rFonts w:hint="eastAsia"/>
                <w:sz w:val="24"/>
                <w:szCs w:val="24"/>
              </w:rPr>
              <w:t>电影类型</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Language</w:t>
            </w:r>
          </w:p>
        </w:tc>
        <w:tc>
          <w:tcPr>
            <w:tcW w:w="1926" w:type="dxa"/>
          </w:tcPr>
          <w:p w:rsidR="00F935F8" w:rsidRDefault="00FD164F">
            <w:pPr>
              <w:spacing w:line="360" w:lineRule="auto"/>
              <w:jc w:val="center"/>
              <w:rPr>
                <w:sz w:val="24"/>
                <w:szCs w:val="24"/>
              </w:rPr>
            </w:pPr>
            <w:r>
              <w:rPr>
                <w:rFonts w:hint="eastAsia"/>
                <w:sz w:val="24"/>
                <w:szCs w:val="24"/>
              </w:rPr>
              <w:t>语言</w:t>
            </w:r>
          </w:p>
        </w:tc>
        <w:tc>
          <w:tcPr>
            <w:tcW w:w="1927" w:type="dxa"/>
          </w:tcPr>
          <w:p w:rsidR="00F935F8" w:rsidRDefault="00FD164F">
            <w:pPr>
              <w:spacing w:line="360" w:lineRule="auto"/>
              <w:jc w:val="center"/>
              <w:rPr>
                <w:sz w:val="24"/>
                <w:szCs w:val="24"/>
              </w:rPr>
            </w:pPr>
            <w:r>
              <w:rPr>
                <w:sz w:val="24"/>
                <w:szCs w:val="24"/>
              </w:rPr>
              <w:t>string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Region</w:t>
            </w:r>
          </w:p>
        </w:tc>
        <w:tc>
          <w:tcPr>
            <w:tcW w:w="1926" w:type="dxa"/>
          </w:tcPr>
          <w:p w:rsidR="00F935F8" w:rsidRDefault="00FD164F">
            <w:pPr>
              <w:spacing w:line="360" w:lineRule="auto"/>
              <w:jc w:val="center"/>
              <w:rPr>
                <w:sz w:val="24"/>
                <w:szCs w:val="24"/>
              </w:rPr>
            </w:pPr>
            <w:r>
              <w:rPr>
                <w:rFonts w:hint="eastAsia"/>
                <w:sz w:val="24"/>
                <w:szCs w:val="24"/>
              </w:rPr>
              <w:t>上映国家</w:t>
            </w:r>
          </w:p>
        </w:tc>
        <w:tc>
          <w:tcPr>
            <w:tcW w:w="1927" w:type="dxa"/>
          </w:tcPr>
          <w:p w:rsidR="00F935F8" w:rsidRDefault="00FD164F">
            <w:pPr>
              <w:spacing w:line="360" w:lineRule="auto"/>
              <w:jc w:val="center"/>
              <w:rPr>
                <w:sz w:val="24"/>
                <w:szCs w:val="24"/>
              </w:rPr>
            </w:pPr>
            <w:r>
              <w:rPr>
                <w:sz w:val="24"/>
                <w:szCs w:val="24"/>
              </w:rPr>
              <w:t>string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Rating</w:t>
            </w:r>
          </w:p>
        </w:tc>
        <w:tc>
          <w:tcPr>
            <w:tcW w:w="1926" w:type="dxa"/>
          </w:tcPr>
          <w:p w:rsidR="00F935F8" w:rsidRDefault="00FD164F">
            <w:pPr>
              <w:spacing w:line="360" w:lineRule="auto"/>
              <w:jc w:val="center"/>
              <w:rPr>
                <w:sz w:val="24"/>
                <w:szCs w:val="24"/>
              </w:rPr>
            </w:pPr>
            <w:r>
              <w:rPr>
                <w:rFonts w:hint="eastAsia"/>
                <w:sz w:val="24"/>
                <w:szCs w:val="24"/>
              </w:rPr>
              <w:t>评分信息</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1927" w:type="dxa"/>
          </w:tcPr>
          <w:p w:rsidR="00F935F8" w:rsidRDefault="00F935F8">
            <w:pPr>
              <w:spacing w:line="360" w:lineRule="auto"/>
              <w:jc w:val="center"/>
              <w:rPr>
                <w:sz w:val="24"/>
                <w:szCs w:val="24"/>
              </w:rPr>
            </w:pP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Collect_count</w:t>
            </w:r>
          </w:p>
        </w:tc>
        <w:tc>
          <w:tcPr>
            <w:tcW w:w="1926" w:type="dxa"/>
          </w:tcPr>
          <w:p w:rsidR="00F935F8" w:rsidRDefault="00FD164F">
            <w:pPr>
              <w:spacing w:line="360" w:lineRule="auto"/>
              <w:jc w:val="center"/>
              <w:rPr>
                <w:sz w:val="24"/>
                <w:szCs w:val="24"/>
              </w:rPr>
            </w:pPr>
            <w:r>
              <w:rPr>
                <w:rFonts w:hint="eastAsia"/>
                <w:sz w:val="24"/>
                <w:szCs w:val="24"/>
              </w:rPr>
              <w:t>观看人数</w:t>
            </w:r>
          </w:p>
        </w:tc>
        <w:tc>
          <w:tcPr>
            <w:tcW w:w="1927" w:type="dxa"/>
          </w:tcPr>
          <w:p w:rsidR="00F935F8" w:rsidRDefault="00FD164F">
            <w:pPr>
              <w:spacing w:line="360" w:lineRule="auto"/>
              <w:jc w:val="center"/>
              <w:rPr>
                <w:sz w:val="24"/>
                <w:szCs w:val="24"/>
              </w:rPr>
            </w:pPr>
            <w:r>
              <w:rPr>
                <w:sz w:val="24"/>
                <w:szCs w:val="24"/>
              </w:rPr>
              <w:t>int</w:t>
            </w:r>
          </w:p>
        </w:tc>
        <w:tc>
          <w:tcPr>
            <w:tcW w:w="1927" w:type="dxa"/>
          </w:tcPr>
          <w:p w:rsidR="00F935F8" w:rsidRDefault="00F935F8">
            <w:pPr>
              <w:spacing w:line="360" w:lineRule="auto"/>
              <w:jc w:val="center"/>
              <w:rPr>
                <w:sz w:val="24"/>
                <w:szCs w:val="24"/>
              </w:rPr>
            </w:pP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Description</w:t>
            </w:r>
          </w:p>
        </w:tc>
        <w:tc>
          <w:tcPr>
            <w:tcW w:w="1926" w:type="dxa"/>
          </w:tcPr>
          <w:p w:rsidR="00F935F8" w:rsidRDefault="00FD164F">
            <w:pPr>
              <w:spacing w:line="360" w:lineRule="auto"/>
              <w:jc w:val="center"/>
              <w:rPr>
                <w:sz w:val="24"/>
                <w:szCs w:val="24"/>
              </w:rPr>
            </w:pPr>
            <w:r>
              <w:rPr>
                <w:rFonts w:hint="eastAsia"/>
                <w:sz w:val="24"/>
                <w:szCs w:val="24"/>
              </w:rPr>
              <w:t>电影简介</w:t>
            </w:r>
          </w:p>
        </w:tc>
        <w:tc>
          <w:tcPr>
            <w:tcW w:w="1927" w:type="dxa"/>
          </w:tcPr>
          <w:p w:rsidR="00F935F8" w:rsidRDefault="00FD164F">
            <w:pPr>
              <w:spacing w:line="360" w:lineRule="auto"/>
              <w:jc w:val="center"/>
              <w:rPr>
                <w:sz w:val="24"/>
                <w:szCs w:val="24"/>
              </w:rPr>
            </w:pPr>
            <w:r>
              <w:rPr>
                <w:sz w:val="24"/>
                <w:szCs w:val="24"/>
              </w:rPr>
              <w:t>string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Directors</w:t>
            </w:r>
          </w:p>
        </w:tc>
        <w:tc>
          <w:tcPr>
            <w:tcW w:w="1926" w:type="dxa"/>
          </w:tcPr>
          <w:p w:rsidR="00F935F8" w:rsidRDefault="00FD164F">
            <w:pPr>
              <w:spacing w:line="360" w:lineRule="auto"/>
              <w:jc w:val="center"/>
              <w:rPr>
                <w:sz w:val="24"/>
                <w:szCs w:val="24"/>
              </w:rPr>
            </w:pPr>
            <w:r>
              <w:rPr>
                <w:rFonts w:hint="eastAsia"/>
                <w:sz w:val="24"/>
                <w:szCs w:val="24"/>
              </w:rPr>
              <w:t>导演列表</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All_actors</w:t>
            </w:r>
          </w:p>
        </w:tc>
        <w:tc>
          <w:tcPr>
            <w:tcW w:w="1926" w:type="dxa"/>
          </w:tcPr>
          <w:p w:rsidR="00F935F8" w:rsidRDefault="00FD164F">
            <w:pPr>
              <w:spacing w:line="360" w:lineRule="auto"/>
              <w:jc w:val="center"/>
              <w:rPr>
                <w:sz w:val="24"/>
                <w:szCs w:val="24"/>
              </w:rPr>
            </w:pPr>
            <w:r>
              <w:rPr>
                <w:rFonts w:hint="eastAsia"/>
                <w:sz w:val="24"/>
                <w:szCs w:val="24"/>
              </w:rPr>
              <w:t>主演列表</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R</w:t>
            </w:r>
            <w:r>
              <w:rPr>
                <w:rFonts w:hint="eastAsia"/>
                <w:sz w:val="24"/>
                <w:szCs w:val="24"/>
              </w:rPr>
              <w:t>eview</w:t>
            </w:r>
            <w:r>
              <w:rPr>
                <w:sz w:val="24"/>
                <w:szCs w:val="24"/>
              </w:rPr>
              <w:t>s</w:t>
            </w:r>
          </w:p>
        </w:tc>
        <w:tc>
          <w:tcPr>
            <w:tcW w:w="1926" w:type="dxa"/>
          </w:tcPr>
          <w:p w:rsidR="00F935F8" w:rsidRDefault="00FD164F">
            <w:pPr>
              <w:spacing w:line="360" w:lineRule="auto"/>
              <w:jc w:val="center"/>
              <w:rPr>
                <w:sz w:val="24"/>
                <w:szCs w:val="24"/>
              </w:rPr>
            </w:pPr>
            <w:r>
              <w:rPr>
                <w:rFonts w:hint="eastAsia"/>
                <w:sz w:val="24"/>
                <w:szCs w:val="24"/>
              </w:rPr>
              <w:t>影评</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1927" w:type="dxa"/>
          </w:tcPr>
          <w:p w:rsidR="00F935F8" w:rsidRDefault="00F935F8">
            <w:pPr>
              <w:spacing w:line="360" w:lineRule="auto"/>
              <w:jc w:val="center"/>
              <w:rPr>
                <w:sz w:val="24"/>
                <w:szCs w:val="24"/>
              </w:rPr>
            </w:pPr>
          </w:p>
        </w:tc>
      </w:tr>
    </w:tbl>
    <w:p w:rsidR="00F935F8" w:rsidRDefault="00FD164F">
      <w:pPr>
        <w:spacing w:line="360" w:lineRule="auto"/>
        <w:ind w:firstLineChars="200" w:firstLine="480"/>
        <w:rPr>
          <w:sz w:val="24"/>
          <w:szCs w:val="24"/>
        </w:rPr>
      </w:pPr>
      <w:r>
        <w:rPr>
          <w:sz w:val="24"/>
          <w:szCs w:val="24"/>
        </w:rPr>
        <w:t>Rating</w:t>
      </w:r>
      <w:r>
        <w:rPr>
          <w:rFonts w:hint="eastAsia"/>
          <w:sz w:val="24"/>
          <w:szCs w:val="24"/>
        </w:rPr>
        <w:t>是评分信息，是一个</w:t>
      </w:r>
      <w:r>
        <w:rPr>
          <w:rFonts w:hint="eastAsia"/>
          <w:sz w:val="24"/>
          <w:szCs w:val="24"/>
        </w:rPr>
        <w:t>json</w:t>
      </w:r>
      <w:r>
        <w:rPr>
          <w:rFonts w:hint="eastAsia"/>
          <w:sz w:val="24"/>
          <w:szCs w:val="24"/>
        </w:rPr>
        <w:t>数组，</w:t>
      </w:r>
      <w:proofErr w:type="gramStart"/>
      <w:r>
        <w:rPr>
          <w:rFonts w:hint="eastAsia"/>
          <w:sz w:val="24"/>
          <w:szCs w:val="24"/>
        </w:rPr>
        <w:t>里面存</w:t>
      </w:r>
      <w:proofErr w:type="gramEnd"/>
      <w:r>
        <w:rPr>
          <w:rFonts w:hint="eastAsia"/>
          <w:sz w:val="24"/>
          <w:szCs w:val="24"/>
        </w:rPr>
        <w:t>的是具体的</w:t>
      </w:r>
      <w:proofErr w:type="gramStart"/>
      <w:r>
        <w:rPr>
          <w:rFonts w:hint="eastAsia"/>
          <w:sz w:val="24"/>
          <w:szCs w:val="24"/>
        </w:rPr>
        <w:t>评分信息评分信息</w:t>
      </w:r>
      <w:proofErr w:type="gramEnd"/>
      <w:r>
        <w:rPr>
          <w:rFonts w:hint="eastAsia"/>
          <w:sz w:val="24"/>
          <w:szCs w:val="24"/>
        </w:rPr>
        <w:t>的格式为：</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0"/>
        <w:gridCol w:w="1900"/>
        <w:gridCol w:w="1901"/>
        <w:gridCol w:w="1901"/>
      </w:tblGrid>
      <w:tr w:rsidR="00F935F8">
        <w:trPr>
          <w:trHeight w:val="290"/>
          <w:jc w:val="center"/>
        </w:trPr>
        <w:tc>
          <w:tcPr>
            <w:tcW w:w="1900"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00"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01"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01"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90"/>
          <w:jc w:val="center"/>
        </w:trPr>
        <w:tc>
          <w:tcPr>
            <w:tcW w:w="1900" w:type="dxa"/>
            <w:tcBorders>
              <w:top w:val="single" w:sz="6" w:space="0" w:color="auto"/>
            </w:tcBorders>
          </w:tcPr>
          <w:p w:rsidR="00F935F8" w:rsidRDefault="00FD164F">
            <w:pPr>
              <w:spacing w:line="360" w:lineRule="auto"/>
              <w:jc w:val="center"/>
              <w:rPr>
                <w:sz w:val="24"/>
                <w:szCs w:val="24"/>
              </w:rPr>
            </w:pPr>
            <w:r>
              <w:rPr>
                <w:sz w:val="24"/>
                <w:szCs w:val="24"/>
              </w:rPr>
              <w:t>Max</w:t>
            </w:r>
          </w:p>
        </w:tc>
        <w:tc>
          <w:tcPr>
            <w:tcW w:w="1900" w:type="dxa"/>
            <w:tcBorders>
              <w:top w:val="single" w:sz="6" w:space="0" w:color="auto"/>
            </w:tcBorders>
          </w:tcPr>
          <w:p w:rsidR="00F935F8" w:rsidRDefault="00FD164F">
            <w:pPr>
              <w:spacing w:line="360" w:lineRule="auto"/>
              <w:jc w:val="center"/>
              <w:rPr>
                <w:sz w:val="24"/>
                <w:szCs w:val="24"/>
              </w:rPr>
            </w:pPr>
            <w:r>
              <w:rPr>
                <w:rFonts w:hint="eastAsia"/>
                <w:sz w:val="24"/>
                <w:szCs w:val="24"/>
              </w:rPr>
              <w:t>最高分</w:t>
            </w:r>
          </w:p>
        </w:tc>
        <w:tc>
          <w:tcPr>
            <w:tcW w:w="1901" w:type="dxa"/>
            <w:tcBorders>
              <w:top w:val="single" w:sz="6" w:space="0" w:color="auto"/>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1901"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299"/>
          <w:jc w:val="center"/>
        </w:trPr>
        <w:tc>
          <w:tcPr>
            <w:tcW w:w="1900" w:type="dxa"/>
          </w:tcPr>
          <w:p w:rsidR="00F935F8" w:rsidRDefault="00FD164F">
            <w:pPr>
              <w:spacing w:line="360" w:lineRule="auto"/>
              <w:jc w:val="center"/>
              <w:rPr>
                <w:sz w:val="24"/>
                <w:szCs w:val="24"/>
              </w:rPr>
            </w:pPr>
            <w:r>
              <w:rPr>
                <w:sz w:val="24"/>
                <w:szCs w:val="24"/>
              </w:rPr>
              <w:t>Average</w:t>
            </w:r>
          </w:p>
        </w:tc>
        <w:tc>
          <w:tcPr>
            <w:tcW w:w="1900" w:type="dxa"/>
          </w:tcPr>
          <w:p w:rsidR="00F935F8" w:rsidRDefault="00FD164F">
            <w:pPr>
              <w:spacing w:line="360" w:lineRule="auto"/>
              <w:jc w:val="center"/>
              <w:rPr>
                <w:sz w:val="24"/>
                <w:szCs w:val="24"/>
              </w:rPr>
            </w:pPr>
            <w:r>
              <w:rPr>
                <w:rFonts w:hint="eastAsia"/>
                <w:sz w:val="24"/>
                <w:szCs w:val="24"/>
              </w:rPr>
              <w:t>平均评分</w:t>
            </w:r>
          </w:p>
        </w:tc>
        <w:tc>
          <w:tcPr>
            <w:tcW w:w="1901" w:type="dxa"/>
          </w:tcPr>
          <w:p w:rsidR="00F935F8" w:rsidRDefault="00FD164F">
            <w:pPr>
              <w:spacing w:line="360" w:lineRule="auto"/>
              <w:jc w:val="center"/>
              <w:rPr>
                <w:sz w:val="24"/>
                <w:szCs w:val="24"/>
              </w:rPr>
            </w:pPr>
            <w:r>
              <w:rPr>
                <w:sz w:val="24"/>
                <w:szCs w:val="24"/>
              </w:rPr>
              <w:t>double</w:t>
            </w:r>
          </w:p>
        </w:tc>
        <w:tc>
          <w:tcPr>
            <w:tcW w:w="1901" w:type="dxa"/>
          </w:tcPr>
          <w:p w:rsidR="00F935F8" w:rsidRDefault="00FD164F">
            <w:pPr>
              <w:spacing w:line="360" w:lineRule="auto"/>
              <w:jc w:val="center"/>
              <w:rPr>
                <w:sz w:val="24"/>
                <w:szCs w:val="24"/>
              </w:rPr>
            </w:pPr>
            <w:r>
              <w:rPr>
                <w:rFonts w:hint="eastAsia"/>
                <w:sz w:val="24"/>
                <w:szCs w:val="24"/>
              </w:rPr>
              <w:t>必填</w:t>
            </w:r>
          </w:p>
        </w:tc>
      </w:tr>
      <w:tr w:rsidR="00F935F8">
        <w:trPr>
          <w:trHeight w:val="290"/>
          <w:jc w:val="center"/>
        </w:trPr>
        <w:tc>
          <w:tcPr>
            <w:tcW w:w="1900" w:type="dxa"/>
          </w:tcPr>
          <w:p w:rsidR="00F935F8" w:rsidRDefault="00FD164F">
            <w:pPr>
              <w:spacing w:line="360" w:lineRule="auto"/>
              <w:jc w:val="center"/>
              <w:rPr>
                <w:sz w:val="24"/>
                <w:szCs w:val="24"/>
              </w:rPr>
            </w:pPr>
            <w:r>
              <w:rPr>
                <w:sz w:val="24"/>
                <w:szCs w:val="24"/>
              </w:rPr>
              <w:t>Min</w:t>
            </w:r>
          </w:p>
        </w:tc>
        <w:tc>
          <w:tcPr>
            <w:tcW w:w="1900" w:type="dxa"/>
          </w:tcPr>
          <w:p w:rsidR="00F935F8" w:rsidRDefault="00FD164F">
            <w:pPr>
              <w:spacing w:line="360" w:lineRule="auto"/>
              <w:jc w:val="center"/>
              <w:rPr>
                <w:sz w:val="24"/>
                <w:szCs w:val="24"/>
              </w:rPr>
            </w:pPr>
            <w:r>
              <w:rPr>
                <w:rFonts w:hint="eastAsia"/>
                <w:sz w:val="24"/>
                <w:szCs w:val="24"/>
              </w:rPr>
              <w:t>最低分</w:t>
            </w:r>
          </w:p>
        </w:tc>
        <w:tc>
          <w:tcPr>
            <w:tcW w:w="1901" w:type="dxa"/>
          </w:tcPr>
          <w:p w:rsidR="00F935F8" w:rsidRDefault="00FD164F">
            <w:pPr>
              <w:spacing w:line="360" w:lineRule="auto"/>
              <w:jc w:val="center"/>
              <w:rPr>
                <w:sz w:val="24"/>
                <w:szCs w:val="24"/>
              </w:rPr>
            </w:pPr>
            <w:r>
              <w:rPr>
                <w:rFonts w:hint="eastAsia"/>
                <w:sz w:val="24"/>
                <w:szCs w:val="24"/>
              </w:rPr>
              <w:t>i</w:t>
            </w:r>
            <w:r>
              <w:rPr>
                <w:sz w:val="24"/>
                <w:szCs w:val="24"/>
              </w:rPr>
              <w:t>nt</w:t>
            </w:r>
          </w:p>
        </w:tc>
        <w:tc>
          <w:tcPr>
            <w:tcW w:w="1901" w:type="dxa"/>
          </w:tcPr>
          <w:p w:rsidR="00F935F8" w:rsidRDefault="00FD164F">
            <w:pPr>
              <w:spacing w:line="360" w:lineRule="auto"/>
              <w:jc w:val="center"/>
              <w:rPr>
                <w:sz w:val="24"/>
                <w:szCs w:val="24"/>
              </w:rPr>
            </w:pPr>
            <w:r>
              <w:rPr>
                <w:rFonts w:hint="eastAsia"/>
                <w:sz w:val="24"/>
                <w:szCs w:val="24"/>
              </w:rPr>
              <w:t>必填</w:t>
            </w:r>
          </w:p>
        </w:tc>
      </w:tr>
    </w:tbl>
    <w:p w:rsidR="00F935F8" w:rsidRDefault="00FD164F">
      <w:pPr>
        <w:spacing w:line="360" w:lineRule="auto"/>
        <w:ind w:firstLineChars="200" w:firstLine="480"/>
        <w:rPr>
          <w:sz w:val="24"/>
          <w:szCs w:val="24"/>
        </w:rPr>
      </w:pPr>
      <w:r>
        <w:rPr>
          <w:sz w:val="24"/>
          <w:szCs w:val="24"/>
        </w:rPr>
        <w:t>D</w:t>
      </w:r>
      <w:r>
        <w:rPr>
          <w:rFonts w:hint="eastAsia"/>
          <w:sz w:val="24"/>
          <w:szCs w:val="24"/>
        </w:rPr>
        <w:t xml:space="preserve">irectors </w:t>
      </w:r>
      <w:r>
        <w:rPr>
          <w:rFonts w:hint="eastAsia"/>
          <w:sz w:val="24"/>
          <w:szCs w:val="24"/>
        </w:rPr>
        <w:t>是导演列表，是一个</w:t>
      </w:r>
      <w:r>
        <w:rPr>
          <w:rFonts w:hint="eastAsia"/>
          <w:sz w:val="24"/>
          <w:szCs w:val="24"/>
        </w:rPr>
        <w:t xml:space="preserve"> json </w:t>
      </w:r>
      <w:r>
        <w:rPr>
          <w:rFonts w:hint="eastAsia"/>
          <w:sz w:val="24"/>
          <w:szCs w:val="24"/>
        </w:rPr>
        <w:t>数组，</w:t>
      </w:r>
      <w:proofErr w:type="gramStart"/>
      <w:r>
        <w:rPr>
          <w:rFonts w:hint="eastAsia"/>
          <w:sz w:val="24"/>
          <w:szCs w:val="24"/>
        </w:rPr>
        <w:t>里面存</w:t>
      </w:r>
      <w:proofErr w:type="gramEnd"/>
      <w:r>
        <w:rPr>
          <w:rFonts w:hint="eastAsia"/>
          <w:sz w:val="24"/>
          <w:szCs w:val="24"/>
        </w:rPr>
        <w:t>的是导演的信息，导演信息的格式为：</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6"/>
        <w:gridCol w:w="1906"/>
        <w:gridCol w:w="1907"/>
        <w:gridCol w:w="1907"/>
      </w:tblGrid>
      <w:tr w:rsidR="00F935F8">
        <w:trPr>
          <w:trHeight w:val="302"/>
          <w:jc w:val="center"/>
        </w:trPr>
        <w:tc>
          <w:tcPr>
            <w:tcW w:w="190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0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0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0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310"/>
          <w:jc w:val="center"/>
        </w:trPr>
        <w:tc>
          <w:tcPr>
            <w:tcW w:w="1906" w:type="dxa"/>
            <w:tcBorders>
              <w:top w:val="single" w:sz="6" w:space="0" w:color="auto"/>
              <w:bottom w:val="nil"/>
            </w:tcBorders>
          </w:tcPr>
          <w:p w:rsidR="00F935F8" w:rsidRDefault="00FD164F">
            <w:pPr>
              <w:spacing w:line="360" w:lineRule="auto"/>
              <w:jc w:val="center"/>
              <w:rPr>
                <w:sz w:val="24"/>
                <w:szCs w:val="24"/>
              </w:rPr>
            </w:pPr>
            <w:r>
              <w:rPr>
                <w:sz w:val="24"/>
                <w:szCs w:val="24"/>
              </w:rPr>
              <w:lastRenderedPageBreak/>
              <w:t>Name</w:t>
            </w:r>
          </w:p>
        </w:tc>
        <w:tc>
          <w:tcPr>
            <w:tcW w:w="1906"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名字</w:t>
            </w:r>
          </w:p>
        </w:tc>
        <w:tc>
          <w:tcPr>
            <w:tcW w:w="1907" w:type="dxa"/>
            <w:tcBorders>
              <w:top w:val="single" w:sz="6" w:space="0" w:color="auto"/>
              <w:bottom w:val="nil"/>
            </w:tcBorders>
          </w:tcPr>
          <w:p w:rsidR="00F935F8" w:rsidRDefault="00FD164F">
            <w:pPr>
              <w:spacing w:line="360" w:lineRule="auto"/>
              <w:jc w:val="center"/>
              <w:rPr>
                <w:sz w:val="24"/>
                <w:szCs w:val="24"/>
              </w:rPr>
            </w:pPr>
            <w:r>
              <w:rPr>
                <w:sz w:val="24"/>
                <w:szCs w:val="24"/>
              </w:rPr>
              <w:t>string</w:t>
            </w:r>
          </w:p>
        </w:tc>
        <w:tc>
          <w:tcPr>
            <w:tcW w:w="1907"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310"/>
          <w:jc w:val="center"/>
        </w:trPr>
        <w:tc>
          <w:tcPr>
            <w:tcW w:w="1906" w:type="dxa"/>
            <w:tcBorders>
              <w:top w:val="nil"/>
              <w:bottom w:val="nil"/>
            </w:tcBorders>
          </w:tcPr>
          <w:p w:rsidR="00F935F8" w:rsidRDefault="00FD164F">
            <w:pPr>
              <w:spacing w:line="360" w:lineRule="auto"/>
              <w:jc w:val="center"/>
              <w:rPr>
                <w:sz w:val="24"/>
                <w:szCs w:val="24"/>
              </w:rPr>
            </w:pPr>
            <w:r>
              <w:rPr>
                <w:sz w:val="24"/>
                <w:szCs w:val="24"/>
              </w:rPr>
              <w:t>Id</w:t>
            </w:r>
          </w:p>
        </w:tc>
        <w:tc>
          <w:tcPr>
            <w:tcW w:w="1906" w:type="dxa"/>
            <w:tcBorders>
              <w:top w:val="nil"/>
              <w:bottom w:val="nil"/>
            </w:tcBorders>
          </w:tcPr>
          <w:p w:rsidR="00F935F8" w:rsidRDefault="00FD164F">
            <w:pPr>
              <w:spacing w:line="360" w:lineRule="auto"/>
              <w:jc w:val="center"/>
              <w:rPr>
                <w:sz w:val="24"/>
                <w:szCs w:val="24"/>
              </w:rPr>
            </w:pPr>
            <w:r>
              <w:rPr>
                <w:rFonts w:hint="eastAsia"/>
                <w:sz w:val="24"/>
                <w:szCs w:val="24"/>
              </w:rPr>
              <w:t>导演编号</w:t>
            </w:r>
          </w:p>
        </w:tc>
        <w:tc>
          <w:tcPr>
            <w:tcW w:w="1907" w:type="dxa"/>
            <w:tcBorders>
              <w:top w:val="nil"/>
              <w:bottom w:val="nil"/>
            </w:tcBorders>
          </w:tcPr>
          <w:p w:rsidR="00F935F8" w:rsidRDefault="00FD164F">
            <w:pPr>
              <w:spacing w:line="360" w:lineRule="auto"/>
              <w:jc w:val="center"/>
              <w:rPr>
                <w:sz w:val="24"/>
                <w:szCs w:val="24"/>
              </w:rPr>
            </w:pPr>
            <w:r>
              <w:rPr>
                <w:sz w:val="24"/>
                <w:szCs w:val="24"/>
              </w:rPr>
              <w:t>string</w:t>
            </w:r>
          </w:p>
        </w:tc>
        <w:tc>
          <w:tcPr>
            <w:tcW w:w="190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06" w:type="dxa"/>
            <w:tcBorders>
              <w:top w:val="nil"/>
              <w:bottom w:val="nil"/>
            </w:tcBorders>
          </w:tcPr>
          <w:p w:rsidR="00F935F8" w:rsidRDefault="00FD164F">
            <w:pPr>
              <w:spacing w:line="360" w:lineRule="auto"/>
              <w:jc w:val="center"/>
              <w:rPr>
                <w:sz w:val="24"/>
                <w:szCs w:val="24"/>
              </w:rPr>
            </w:pPr>
            <w:r>
              <w:rPr>
                <w:sz w:val="24"/>
                <w:szCs w:val="24"/>
              </w:rPr>
              <w:t>ChineseName</w:t>
            </w:r>
          </w:p>
        </w:tc>
        <w:tc>
          <w:tcPr>
            <w:tcW w:w="1906" w:type="dxa"/>
            <w:tcBorders>
              <w:top w:val="nil"/>
              <w:bottom w:val="nil"/>
            </w:tcBorders>
          </w:tcPr>
          <w:p w:rsidR="00F935F8" w:rsidRDefault="00FD164F">
            <w:pPr>
              <w:spacing w:line="360" w:lineRule="auto"/>
              <w:jc w:val="center"/>
              <w:rPr>
                <w:sz w:val="24"/>
                <w:szCs w:val="24"/>
              </w:rPr>
            </w:pPr>
            <w:r>
              <w:rPr>
                <w:rFonts w:hint="eastAsia"/>
                <w:sz w:val="24"/>
                <w:szCs w:val="24"/>
              </w:rPr>
              <w:t>中文名</w:t>
            </w:r>
          </w:p>
        </w:tc>
        <w:tc>
          <w:tcPr>
            <w:tcW w:w="1907" w:type="dxa"/>
            <w:tcBorders>
              <w:top w:val="nil"/>
              <w:bottom w:val="nil"/>
            </w:tcBorders>
          </w:tcPr>
          <w:p w:rsidR="00F935F8" w:rsidRDefault="00FD164F">
            <w:pPr>
              <w:spacing w:line="360" w:lineRule="auto"/>
              <w:jc w:val="center"/>
              <w:rPr>
                <w:sz w:val="24"/>
                <w:szCs w:val="24"/>
              </w:rPr>
            </w:pPr>
            <w:r>
              <w:rPr>
                <w:sz w:val="24"/>
                <w:szCs w:val="24"/>
              </w:rPr>
              <w:t>string</w:t>
            </w:r>
          </w:p>
        </w:tc>
        <w:tc>
          <w:tcPr>
            <w:tcW w:w="190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06" w:type="dxa"/>
            <w:tcBorders>
              <w:top w:val="nil"/>
              <w:bottom w:val="nil"/>
            </w:tcBorders>
          </w:tcPr>
          <w:p w:rsidR="00F935F8" w:rsidRDefault="00FD164F">
            <w:pPr>
              <w:spacing w:line="360" w:lineRule="auto"/>
              <w:jc w:val="center"/>
              <w:rPr>
                <w:sz w:val="24"/>
                <w:szCs w:val="24"/>
              </w:rPr>
            </w:pPr>
            <w:r>
              <w:rPr>
                <w:sz w:val="24"/>
                <w:szCs w:val="24"/>
              </w:rPr>
              <w:t>Images</w:t>
            </w:r>
          </w:p>
        </w:tc>
        <w:tc>
          <w:tcPr>
            <w:tcW w:w="1906" w:type="dxa"/>
            <w:tcBorders>
              <w:top w:val="nil"/>
              <w:bottom w:val="nil"/>
            </w:tcBorders>
          </w:tcPr>
          <w:p w:rsidR="00F935F8" w:rsidRDefault="00FD164F">
            <w:pPr>
              <w:spacing w:line="360" w:lineRule="auto"/>
              <w:jc w:val="center"/>
              <w:rPr>
                <w:sz w:val="24"/>
                <w:szCs w:val="24"/>
              </w:rPr>
            </w:pPr>
            <w:r>
              <w:rPr>
                <w:rFonts w:hint="eastAsia"/>
                <w:sz w:val="24"/>
                <w:szCs w:val="24"/>
              </w:rPr>
              <w:t>图片信息</w:t>
            </w:r>
          </w:p>
        </w:tc>
        <w:tc>
          <w:tcPr>
            <w:tcW w:w="1907" w:type="dxa"/>
            <w:tcBorders>
              <w:top w:val="nil"/>
              <w:bottom w:val="nil"/>
            </w:tcBorders>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1907" w:type="dxa"/>
            <w:tcBorders>
              <w:top w:val="nil"/>
              <w:bottom w:val="nil"/>
            </w:tcBorders>
          </w:tcPr>
          <w:p w:rsidR="00F935F8" w:rsidRDefault="00FD164F">
            <w:pPr>
              <w:spacing w:line="360" w:lineRule="auto"/>
              <w:jc w:val="center"/>
              <w:rPr>
                <w:sz w:val="24"/>
                <w:szCs w:val="24"/>
              </w:rPr>
            </w:pPr>
            <w:r>
              <w:rPr>
                <w:rFonts w:hint="eastAsia"/>
                <w:sz w:val="24"/>
                <w:szCs w:val="24"/>
              </w:rPr>
              <w:t>存放各种大小的电影图</w:t>
            </w:r>
          </w:p>
        </w:tc>
      </w:tr>
      <w:tr w:rsidR="00F935F8">
        <w:trPr>
          <w:trHeight w:val="302"/>
          <w:jc w:val="center"/>
        </w:trPr>
        <w:tc>
          <w:tcPr>
            <w:tcW w:w="1906" w:type="dxa"/>
            <w:tcBorders>
              <w:top w:val="nil"/>
              <w:bottom w:val="nil"/>
            </w:tcBorders>
          </w:tcPr>
          <w:p w:rsidR="00F935F8" w:rsidRDefault="00FD164F">
            <w:pPr>
              <w:spacing w:line="360" w:lineRule="auto"/>
              <w:jc w:val="center"/>
              <w:rPr>
                <w:sz w:val="24"/>
                <w:szCs w:val="24"/>
              </w:rPr>
            </w:pPr>
            <w:r>
              <w:rPr>
                <w:sz w:val="24"/>
                <w:szCs w:val="24"/>
              </w:rPr>
              <w:t>Sex</w:t>
            </w:r>
          </w:p>
        </w:tc>
        <w:tc>
          <w:tcPr>
            <w:tcW w:w="1906" w:type="dxa"/>
            <w:tcBorders>
              <w:top w:val="nil"/>
              <w:bottom w:val="nil"/>
            </w:tcBorders>
          </w:tcPr>
          <w:p w:rsidR="00F935F8" w:rsidRDefault="00FD164F">
            <w:pPr>
              <w:spacing w:line="360" w:lineRule="auto"/>
              <w:jc w:val="center"/>
              <w:rPr>
                <w:sz w:val="24"/>
                <w:szCs w:val="24"/>
              </w:rPr>
            </w:pPr>
            <w:r>
              <w:rPr>
                <w:rFonts w:hint="eastAsia"/>
                <w:sz w:val="24"/>
                <w:szCs w:val="24"/>
              </w:rPr>
              <w:t>性别</w:t>
            </w:r>
          </w:p>
        </w:tc>
        <w:tc>
          <w:tcPr>
            <w:tcW w:w="1907" w:type="dxa"/>
            <w:tcBorders>
              <w:top w:val="nil"/>
              <w:bottom w:val="nil"/>
            </w:tcBorders>
          </w:tcPr>
          <w:p w:rsidR="00F935F8" w:rsidRDefault="00FD164F">
            <w:pPr>
              <w:spacing w:line="360" w:lineRule="auto"/>
              <w:jc w:val="center"/>
              <w:rPr>
                <w:sz w:val="24"/>
                <w:szCs w:val="24"/>
              </w:rPr>
            </w:pPr>
            <w:r>
              <w:rPr>
                <w:sz w:val="24"/>
                <w:szCs w:val="24"/>
              </w:rPr>
              <w:t>int</w:t>
            </w:r>
          </w:p>
        </w:tc>
        <w:tc>
          <w:tcPr>
            <w:tcW w:w="190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06" w:type="dxa"/>
            <w:tcBorders>
              <w:top w:val="nil"/>
              <w:bottom w:val="nil"/>
            </w:tcBorders>
          </w:tcPr>
          <w:p w:rsidR="00F935F8" w:rsidRDefault="00FD164F">
            <w:pPr>
              <w:spacing w:line="360" w:lineRule="auto"/>
              <w:jc w:val="center"/>
              <w:rPr>
                <w:sz w:val="24"/>
                <w:szCs w:val="24"/>
              </w:rPr>
            </w:pPr>
            <w:r>
              <w:rPr>
                <w:sz w:val="24"/>
                <w:szCs w:val="24"/>
              </w:rPr>
              <w:t>Birthday</w:t>
            </w:r>
          </w:p>
        </w:tc>
        <w:tc>
          <w:tcPr>
            <w:tcW w:w="1906" w:type="dxa"/>
            <w:tcBorders>
              <w:top w:val="nil"/>
              <w:bottom w:val="nil"/>
            </w:tcBorders>
          </w:tcPr>
          <w:p w:rsidR="00F935F8" w:rsidRDefault="00FD164F">
            <w:pPr>
              <w:spacing w:line="360" w:lineRule="auto"/>
              <w:jc w:val="center"/>
              <w:rPr>
                <w:sz w:val="24"/>
                <w:szCs w:val="24"/>
              </w:rPr>
            </w:pPr>
            <w:r>
              <w:rPr>
                <w:rFonts w:hint="eastAsia"/>
                <w:sz w:val="24"/>
                <w:szCs w:val="24"/>
              </w:rPr>
              <w:t>出生日期</w:t>
            </w:r>
          </w:p>
        </w:tc>
        <w:tc>
          <w:tcPr>
            <w:tcW w:w="1907" w:type="dxa"/>
            <w:tcBorders>
              <w:top w:val="nil"/>
              <w:bottom w:val="nil"/>
            </w:tcBorders>
          </w:tcPr>
          <w:p w:rsidR="00F935F8" w:rsidRDefault="00FD164F">
            <w:pPr>
              <w:spacing w:line="360" w:lineRule="auto"/>
              <w:jc w:val="center"/>
              <w:rPr>
                <w:sz w:val="24"/>
                <w:szCs w:val="24"/>
              </w:rPr>
            </w:pPr>
            <w:r>
              <w:rPr>
                <w:sz w:val="24"/>
                <w:szCs w:val="24"/>
              </w:rPr>
              <w:t>int</w:t>
            </w:r>
          </w:p>
        </w:tc>
        <w:tc>
          <w:tcPr>
            <w:tcW w:w="190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06" w:type="dxa"/>
            <w:tcBorders>
              <w:top w:val="nil"/>
              <w:bottom w:val="nil"/>
            </w:tcBorders>
          </w:tcPr>
          <w:p w:rsidR="00F935F8" w:rsidRDefault="00FD164F">
            <w:pPr>
              <w:spacing w:line="360" w:lineRule="auto"/>
              <w:jc w:val="center"/>
              <w:rPr>
                <w:sz w:val="24"/>
                <w:szCs w:val="24"/>
              </w:rPr>
            </w:pPr>
            <w:r>
              <w:rPr>
                <w:sz w:val="24"/>
                <w:szCs w:val="24"/>
              </w:rPr>
              <w:t>Birthplace</w:t>
            </w:r>
          </w:p>
        </w:tc>
        <w:tc>
          <w:tcPr>
            <w:tcW w:w="1906" w:type="dxa"/>
            <w:tcBorders>
              <w:top w:val="nil"/>
              <w:bottom w:val="nil"/>
            </w:tcBorders>
          </w:tcPr>
          <w:p w:rsidR="00F935F8" w:rsidRDefault="00FD164F">
            <w:pPr>
              <w:spacing w:line="360" w:lineRule="auto"/>
              <w:jc w:val="center"/>
              <w:rPr>
                <w:sz w:val="24"/>
                <w:szCs w:val="24"/>
              </w:rPr>
            </w:pPr>
            <w:r>
              <w:rPr>
                <w:rFonts w:hint="eastAsia"/>
                <w:sz w:val="24"/>
                <w:szCs w:val="24"/>
              </w:rPr>
              <w:t>出生地点</w:t>
            </w:r>
          </w:p>
        </w:tc>
        <w:tc>
          <w:tcPr>
            <w:tcW w:w="1907" w:type="dxa"/>
            <w:tcBorders>
              <w:top w:val="nil"/>
              <w:bottom w:val="nil"/>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1907" w:type="dxa"/>
            <w:tcBorders>
              <w:top w:val="nil"/>
              <w:bottom w:val="nil"/>
            </w:tcBorders>
          </w:tcPr>
          <w:p w:rsidR="00F935F8" w:rsidRDefault="00F935F8">
            <w:pPr>
              <w:spacing w:line="360" w:lineRule="auto"/>
              <w:jc w:val="center"/>
              <w:rPr>
                <w:sz w:val="24"/>
                <w:szCs w:val="24"/>
              </w:rPr>
            </w:pPr>
          </w:p>
        </w:tc>
      </w:tr>
      <w:tr w:rsidR="00F935F8">
        <w:trPr>
          <w:trHeight w:val="302"/>
          <w:jc w:val="center"/>
        </w:trPr>
        <w:tc>
          <w:tcPr>
            <w:tcW w:w="1906" w:type="dxa"/>
            <w:tcBorders>
              <w:top w:val="nil"/>
              <w:bottom w:val="nil"/>
            </w:tcBorders>
          </w:tcPr>
          <w:p w:rsidR="00F935F8" w:rsidRDefault="00FD164F">
            <w:pPr>
              <w:spacing w:line="360" w:lineRule="auto"/>
              <w:jc w:val="center"/>
              <w:rPr>
                <w:sz w:val="24"/>
                <w:szCs w:val="24"/>
              </w:rPr>
            </w:pPr>
            <w:r>
              <w:rPr>
                <w:sz w:val="24"/>
                <w:szCs w:val="24"/>
              </w:rPr>
              <w:t>OtherName</w:t>
            </w:r>
          </w:p>
        </w:tc>
        <w:tc>
          <w:tcPr>
            <w:tcW w:w="1906" w:type="dxa"/>
            <w:tcBorders>
              <w:top w:val="nil"/>
              <w:bottom w:val="nil"/>
            </w:tcBorders>
          </w:tcPr>
          <w:p w:rsidR="00F935F8" w:rsidRDefault="00FD164F">
            <w:pPr>
              <w:spacing w:line="360" w:lineRule="auto"/>
              <w:jc w:val="center"/>
              <w:rPr>
                <w:sz w:val="24"/>
                <w:szCs w:val="24"/>
              </w:rPr>
            </w:pPr>
            <w:r>
              <w:rPr>
                <w:rFonts w:hint="eastAsia"/>
                <w:sz w:val="24"/>
                <w:szCs w:val="24"/>
              </w:rPr>
              <w:t>曾用名</w:t>
            </w:r>
          </w:p>
        </w:tc>
        <w:tc>
          <w:tcPr>
            <w:tcW w:w="1907" w:type="dxa"/>
            <w:tcBorders>
              <w:top w:val="nil"/>
              <w:bottom w:val="nil"/>
            </w:tcBorders>
          </w:tcPr>
          <w:p w:rsidR="00F935F8" w:rsidRDefault="00FD164F">
            <w:pPr>
              <w:spacing w:line="360" w:lineRule="auto"/>
              <w:jc w:val="center"/>
              <w:rPr>
                <w:sz w:val="24"/>
                <w:szCs w:val="24"/>
              </w:rPr>
            </w:pPr>
            <w:r>
              <w:rPr>
                <w:sz w:val="24"/>
                <w:szCs w:val="24"/>
              </w:rPr>
              <w:t>s</w:t>
            </w:r>
            <w:r>
              <w:rPr>
                <w:rFonts w:hint="eastAsia"/>
                <w:sz w:val="24"/>
                <w:szCs w:val="24"/>
              </w:rPr>
              <w:t>tring</w:t>
            </w:r>
          </w:p>
        </w:tc>
        <w:tc>
          <w:tcPr>
            <w:tcW w:w="1907" w:type="dxa"/>
            <w:tcBorders>
              <w:top w:val="nil"/>
              <w:bottom w:val="nil"/>
            </w:tcBorders>
          </w:tcPr>
          <w:p w:rsidR="00F935F8" w:rsidRDefault="00F935F8">
            <w:pPr>
              <w:spacing w:line="360" w:lineRule="auto"/>
              <w:jc w:val="center"/>
              <w:rPr>
                <w:sz w:val="24"/>
                <w:szCs w:val="24"/>
              </w:rPr>
            </w:pPr>
          </w:p>
        </w:tc>
      </w:tr>
      <w:tr w:rsidR="00F935F8">
        <w:trPr>
          <w:trHeight w:val="302"/>
          <w:jc w:val="center"/>
        </w:trPr>
        <w:tc>
          <w:tcPr>
            <w:tcW w:w="1906" w:type="dxa"/>
            <w:tcBorders>
              <w:top w:val="nil"/>
              <w:bottom w:val="nil"/>
            </w:tcBorders>
          </w:tcPr>
          <w:p w:rsidR="00F935F8" w:rsidRDefault="00FD164F">
            <w:pPr>
              <w:spacing w:line="360" w:lineRule="auto"/>
              <w:jc w:val="center"/>
              <w:rPr>
                <w:sz w:val="24"/>
                <w:szCs w:val="24"/>
              </w:rPr>
            </w:pPr>
            <w:r>
              <w:rPr>
                <w:sz w:val="24"/>
                <w:szCs w:val="24"/>
              </w:rPr>
              <w:t>FamilyMember</w:t>
            </w:r>
          </w:p>
        </w:tc>
        <w:tc>
          <w:tcPr>
            <w:tcW w:w="1906" w:type="dxa"/>
            <w:tcBorders>
              <w:top w:val="nil"/>
              <w:bottom w:val="nil"/>
            </w:tcBorders>
          </w:tcPr>
          <w:p w:rsidR="00F935F8" w:rsidRDefault="00FD164F">
            <w:pPr>
              <w:spacing w:line="360" w:lineRule="auto"/>
              <w:jc w:val="center"/>
              <w:rPr>
                <w:sz w:val="24"/>
                <w:szCs w:val="24"/>
              </w:rPr>
            </w:pPr>
            <w:r>
              <w:rPr>
                <w:rFonts w:hint="eastAsia"/>
                <w:sz w:val="24"/>
                <w:szCs w:val="24"/>
              </w:rPr>
              <w:t>家庭成员</w:t>
            </w:r>
          </w:p>
        </w:tc>
        <w:tc>
          <w:tcPr>
            <w:tcW w:w="1907" w:type="dxa"/>
            <w:tcBorders>
              <w:top w:val="nil"/>
              <w:bottom w:val="nil"/>
            </w:tcBorders>
          </w:tcPr>
          <w:p w:rsidR="00F935F8" w:rsidRDefault="00FD164F">
            <w:pPr>
              <w:spacing w:line="360" w:lineRule="auto"/>
              <w:jc w:val="center"/>
              <w:rPr>
                <w:sz w:val="24"/>
                <w:szCs w:val="24"/>
              </w:rPr>
            </w:pPr>
            <w:r>
              <w:rPr>
                <w:sz w:val="24"/>
                <w:szCs w:val="24"/>
              </w:rPr>
              <w:t>string</w:t>
            </w:r>
          </w:p>
        </w:tc>
        <w:tc>
          <w:tcPr>
            <w:tcW w:w="190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06" w:type="dxa"/>
            <w:tcBorders>
              <w:top w:val="nil"/>
              <w:bottom w:val="nil"/>
            </w:tcBorders>
          </w:tcPr>
          <w:p w:rsidR="00F935F8" w:rsidRDefault="00FD164F">
            <w:pPr>
              <w:spacing w:line="360" w:lineRule="auto"/>
              <w:jc w:val="center"/>
              <w:rPr>
                <w:sz w:val="24"/>
                <w:szCs w:val="24"/>
              </w:rPr>
            </w:pPr>
            <w:r>
              <w:rPr>
                <w:sz w:val="24"/>
                <w:szCs w:val="24"/>
              </w:rPr>
              <w:t>Introduction</w:t>
            </w:r>
          </w:p>
        </w:tc>
        <w:tc>
          <w:tcPr>
            <w:tcW w:w="1906" w:type="dxa"/>
            <w:tcBorders>
              <w:top w:val="nil"/>
              <w:bottom w:val="nil"/>
            </w:tcBorders>
          </w:tcPr>
          <w:p w:rsidR="00F935F8" w:rsidRDefault="00FD164F">
            <w:pPr>
              <w:spacing w:line="360" w:lineRule="auto"/>
              <w:jc w:val="center"/>
              <w:rPr>
                <w:sz w:val="24"/>
                <w:szCs w:val="24"/>
              </w:rPr>
            </w:pPr>
            <w:r>
              <w:rPr>
                <w:rFonts w:hint="eastAsia"/>
                <w:sz w:val="24"/>
                <w:szCs w:val="24"/>
              </w:rPr>
              <w:t>人物简介</w:t>
            </w:r>
          </w:p>
        </w:tc>
        <w:tc>
          <w:tcPr>
            <w:tcW w:w="1907" w:type="dxa"/>
            <w:tcBorders>
              <w:top w:val="nil"/>
              <w:bottom w:val="nil"/>
            </w:tcBorders>
          </w:tcPr>
          <w:p w:rsidR="00F935F8" w:rsidRDefault="00FD164F">
            <w:pPr>
              <w:spacing w:line="360" w:lineRule="auto"/>
              <w:jc w:val="center"/>
              <w:rPr>
                <w:sz w:val="24"/>
                <w:szCs w:val="24"/>
              </w:rPr>
            </w:pPr>
            <w:r>
              <w:rPr>
                <w:sz w:val="24"/>
                <w:szCs w:val="24"/>
              </w:rPr>
              <w:t>string</w:t>
            </w:r>
          </w:p>
        </w:tc>
        <w:tc>
          <w:tcPr>
            <w:tcW w:w="190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302"/>
          <w:jc w:val="center"/>
        </w:trPr>
        <w:tc>
          <w:tcPr>
            <w:tcW w:w="1906" w:type="dxa"/>
            <w:tcBorders>
              <w:top w:val="nil"/>
              <w:bottom w:val="single" w:sz="12" w:space="0" w:color="auto"/>
            </w:tcBorders>
          </w:tcPr>
          <w:p w:rsidR="00F935F8" w:rsidRDefault="00FD164F">
            <w:pPr>
              <w:spacing w:line="360" w:lineRule="auto"/>
              <w:jc w:val="center"/>
              <w:rPr>
                <w:sz w:val="24"/>
                <w:szCs w:val="24"/>
              </w:rPr>
            </w:pPr>
            <w:r>
              <w:rPr>
                <w:sz w:val="24"/>
                <w:szCs w:val="24"/>
              </w:rPr>
              <w:t>Award</w:t>
            </w:r>
          </w:p>
        </w:tc>
        <w:tc>
          <w:tcPr>
            <w:tcW w:w="1906"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所获奖项</w:t>
            </w:r>
          </w:p>
        </w:tc>
        <w:tc>
          <w:tcPr>
            <w:tcW w:w="1907"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1907"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曾获得的各种奖项</w:t>
            </w:r>
          </w:p>
        </w:tc>
      </w:tr>
    </w:tbl>
    <w:p w:rsidR="00F935F8" w:rsidRDefault="00FD164F">
      <w:pPr>
        <w:spacing w:line="360" w:lineRule="auto"/>
        <w:ind w:firstLineChars="200" w:firstLine="480"/>
        <w:rPr>
          <w:sz w:val="24"/>
          <w:szCs w:val="24"/>
        </w:rPr>
      </w:pPr>
      <w:r>
        <w:rPr>
          <w:sz w:val="24"/>
          <w:szCs w:val="24"/>
        </w:rPr>
        <w:t>All_actors</w:t>
      </w:r>
      <w:r>
        <w:rPr>
          <w:rFonts w:hint="eastAsia"/>
          <w:sz w:val="24"/>
          <w:szCs w:val="24"/>
        </w:rPr>
        <w:t>是主演列表，是一个</w:t>
      </w:r>
      <w:r>
        <w:rPr>
          <w:rFonts w:hint="eastAsia"/>
          <w:sz w:val="24"/>
          <w:szCs w:val="24"/>
        </w:rPr>
        <w:t>json</w:t>
      </w:r>
      <w:r>
        <w:rPr>
          <w:rFonts w:hint="eastAsia"/>
          <w:sz w:val="24"/>
          <w:szCs w:val="24"/>
        </w:rPr>
        <w:t>数组，</w:t>
      </w:r>
      <w:proofErr w:type="gramStart"/>
      <w:r>
        <w:rPr>
          <w:rFonts w:hint="eastAsia"/>
          <w:sz w:val="24"/>
          <w:szCs w:val="24"/>
        </w:rPr>
        <w:t>里面存</w:t>
      </w:r>
      <w:proofErr w:type="gramEnd"/>
      <w:r>
        <w:rPr>
          <w:rFonts w:hint="eastAsia"/>
          <w:sz w:val="24"/>
          <w:szCs w:val="24"/>
        </w:rPr>
        <w:t>的是具体的主演信息，主演信息的格式为：</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18"/>
        <w:gridCol w:w="1918"/>
        <w:gridCol w:w="1919"/>
        <w:gridCol w:w="1919"/>
      </w:tblGrid>
      <w:tr w:rsidR="00F935F8">
        <w:trPr>
          <w:trHeight w:val="285"/>
          <w:jc w:val="center"/>
        </w:trPr>
        <w:tc>
          <w:tcPr>
            <w:tcW w:w="1918"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18"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19"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19"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94"/>
          <w:jc w:val="center"/>
        </w:trPr>
        <w:tc>
          <w:tcPr>
            <w:tcW w:w="1918" w:type="dxa"/>
          </w:tcPr>
          <w:p w:rsidR="00F935F8" w:rsidRDefault="00FD164F">
            <w:pPr>
              <w:spacing w:line="360" w:lineRule="auto"/>
              <w:jc w:val="center"/>
              <w:rPr>
                <w:sz w:val="24"/>
                <w:szCs w:val="24"/>
              </w:rPr>
            </w:pPr>
            <w:r>
              <w:rPr>
                <w:sz w:val="24"/>
                <w:szCs w:val="24"/>
              </w:rPr>
              <w:t>Name</w:t>
            </w:r>
          </w:p>
        </w:tc>
        <w:tc>
          <w:tcPr>
            <w:tcW w:w="1918" w:type="dxa"/>
          </w:tcPr>
          <w:p w:rsidR="00F935F8" w:rsidRDefault="00FD164F">
            <w:pPr>
              <w:spacing w:line="360" w:lineRule="auto"/>
              <w:jc w:val="center"/>
              <w:rPr>
                <w:sz w:val="24"/>
                <w:szCs w:val="24"/>
              </w:rPr>
            </w:pPr>
            <w:r>
              <w:rPr>
                <w:rFonts w:hint="eastAsia"/>
                <w:sz w:val="24"/>
                <w:szCs w:val="24"/>
              </w:rPr>
              <w:t>名字</w:t>
            </w:r>
          </w:p>
        </w:tc>
        <w:tc>
          <w:tcPr>
            <w:tcW w:w="1919" w:type="dxa"/>
          </w:tcPr>
          <w:p w:rsidR="00F935F8" w:rsidRDefault="00FD164F">
            <w:pPr>
              <w:spacing w:line="360" w:lineRule="auto"/>
              <w:jc w:val="center"/>
              <w:rPr>
                <w:sz w:val="24"/>
                <w:szCs w:val="24"/>
              </w:rPr>
            </w:pPr>
            <w:r>
              <w:rPr>
                <w:sz w:val="24"/>
                <w:szCs w:val="24"/>
              </w:rPr>
              <w:t>string</w:t>
            </w:r>
          </w:p>
        </w:tc>
        <w:tc>
          <w:tcPr>
            <w:tcW w:w="1919" w:type="dxa"/>
          </w:tcPr>
          <w:p w:rsidR="00F935F8" w:rsidRDefault="00FD164F">
            <w:pPr>
              <w:spacing w:line="360" w:lineRule="auto"/>
              <w:jc w:val="center"/>
              <w:rPr>
                <w:sz w:val="24"/>
                <w:szCs w:val="24"/>
              </w:rPr>
            </w:pPr>
            <w:r>
              <w:rPr>
                <w:rFonts w:hint="eastAsia"/>
                <w:sz w:val="24"/>
                <w:szCs w:val="24"/>
              </w:rPr>
              <w:t>必填</w:t>
            </w:r>
          </w:p>
        </w:tc>
      </w:tr>
      <w:tr w:rsidR="00F935F8">
        <w:trPr>
          <w:trHeight w:val="294"/>
          <w:jc w:val="center"/>
        </w:trPr>
        <w:tc>
          <w:tcPr>
            <w:tcW w:w="1918" w:type="dxa"/>
          </w:tcPr>
          <w:p w:rsidR="00F935F8" w:rsidRDefault="00FD164F">
            <w:pPr>
              <w:spacing w:line="360" w:lineRule="auto"/>
              <w:jc w:val="center"/>
              <w:rPr>
                <w:sz w:val="24"/>
                <w:szCs w:val="24"/>
              </w:rPr>
            </w:pPr>
            <w:r>
              <w:rPr>
                <w:sz w:val="24"/>
                <w:szCs w:val="24"/>
              </w:rPr>
              <w:t>Id</w:t>
            </w:r>
          </w:p>
        </w:tc>
        <w:tc>
          <w:tcPr>
            <w:tcW w:w="1918" w:type="dxa"/>
          </w:tcPr>
          <w:p w:rsidR="00F935F8" w:rsidRDefault="00FD164F">
            <w:pPr>
              <w:spacing w:line="360" w:lineRule="auto"/>
              <w:jc w:val="center"/>
              <w:rPr>
                <w:sz w:val="24"/>
                <w:szCs w:val="24"/>
              </w:rPr>
            </w:pPr>
            <w:r>
              <w:rPr>
                <w:rFonts w:hint="eastAsia"/>
                <w:sz w:val="24"/>
                <w:szCs w:val="24"/>
              </w:rPr>
              <w:t>演员编号</w:t>
            </w:r>
          </w:p>
        </w:tc>
        <w:tc>
          <w:tcPr>
            <w:tcW w:w="1919" w:type="dxa"/>
          </w:tcPr>
          <w:p w:rsidR="00F935F8" w:rsidRDefault="00FD164F">
            <w:pPr>
              <w:spacing w:line="360" w:lineRule="auto"/>
              <w:jc w:val="center"/>
              <w:rPr>
                <w:sz w:val="24"/>
                <w:szCs w:val="24"/>
              </w:rPr>
            </w:pPr>
            <w:r>
              <w:rPr>
                <w:sz w:val="24"/>
                <w:szCs w:val="24"/>
              </w:rPr>
              <w:t>string</w:t>
            </w:r>
          </w:p>
        </w:tc>
        <w:tc>
          <w:tcPr>
            <w:tcW w:w="1919" w:type="dxa"/>
          </w:tcPr>
          <w:p w:rsidR="00F935F8" w:rsidRDefault="00FD164F">
            <w:pPr>
              <w:spacing w:line="360" w:lineRule="auto"/>
              <w:jc w:val="center"/>
              <w:rPr>
                <w:sz w:val="24"/>
                <w:szCs w:val="24"/>
              </w:rPr>
            </w:pPr>
            <w:r>
              <w:rPr>
                <w:rFonts w:hint="eastAsia"/>
                <w:sz w:val="24"/>
                <w:szCs w:val="24"/>
              </w:rPr>
              <w:t>必填</w:t>
            </w:r>
          </w:p>
        </w:tc>
      </w:tr>
      <w:tr w:rsidR="00F935F8">
        <w:trPr>
          <w:trHeight w:val="285"/>
          <w:jc w:val="center"/>
        </w:trPr>
        <w:tc>
          <w:tcPr>
            <w:tcW w:w="1918" w:type="dxa"/>
          </w:tcPr>
          <w:p w:rsidR="00F935F8" w:rsidRDefault="00FD164F">
            <w:pPr>
              <w:spacing w:line="360" w:lineRule="auto"/>
              <w:jc w:val="center"/>
              <w:rPr>
                <w:sz w:val="24"/>
                <w:szCs w:val="24"/>
              </w:rPr>
            </w:pPr>
            <w:r>
              <w:rPr>
                <w:sz w:val="24"/>
                <w:szCs w:val="24"/>
              </w:rPr>
              <w:t>ChineseName</w:t>
            </w:r>
          </w:p>
        </w:tc>
        <w:tc>
          <w:tcPr>
            <w:tcW w:w="1918" w:type="dxa"/>
          </w:tcPr>
          <w:p w:rsidR="00F935F8" w:rsidRDefault="00FD164F">
            <w:pPr>
              <w:spacing w:line="360" w:lineRule="auto"/>
              <w:jc w:val="center"/>
              <w:rPr>
                <w:sz w:val="24"/>
                <w:szCs w:val="24"/>
              </w:rPr>
            </w:pPr>
            <w:r>
              <w:rPr>
                <w:rFonts w:hint="eastAsia"/>
                <w:sz w:val="24"/>
                <w:szCs w:val="24"/>
              </w:rPr>
              <w:t>中文名</w:t>
            </w:r>
          </w:p>
        </w:tc>
        <w:tc>
          <w:tcPr>
            <w:tcW w:w="1919" w:type="dxa"/>
          </w:tcPr>
          <w:p w:rsidR="00F935F8" w:rsidRDefault="00FD164F">
            <w:pPr>
              <w:spacing w:line="360" w:lineRule="auto"/>
              <w:jc w:val="center"/>
              <w:rPr>
                <w:sz w:val="24"/>
                <w:szCs w:val="24"/>
              </w:rPr>
            </w:pPr>
            <w:r>
              <w:rPr>
                <w:sz w:val="24"/>
                <w:szCs w:val="24"/>
              </w:rPr>
              <w:t>string</w:t>
            </w:r>
          </w:p>
        </w:tc>
        <w:tc>
          <w:tcPr>
            <w:tcW w:w="1919" w:type="dxa"/>
          </w:tcPr>
          <w:p w:rsidR="00F935F8" w:rsidRDefault="00FD164F">
            <w:pPr>
              <w:spacing w:line="360" w:lineRule="auto"/>
              <w:jc w:val="center"/>
              <w:rPr>
                <w:sz w:val="24"/>
                <w:szCs w:val="24"/>
              </w:rPr>
            </w:pPr>
            <w:r>
              <w:rPr>
                <w:rFonts w:hint="eastAsia"/>
                <w:sz w:val="24"/>
                <w:szCs w:val="24"/>
              </w:rPr>
              <w:t>必填</w:t>
            </w:r>
          </w:p>
        </w:tc>
      </w:tr>
      <w:tr w:rsidR="00F935F8">
        <w:trPr>
          <w:trHeight w:val="285"/>
          <w:jc w:val="center"/>
        </w:trPr>
        <w:tc>
          <w:tcPr>
            <w:tcW w:w="1918" w:type="dxa"/>
          </w:tcPr>
          <w:p w:rsidR="00F935F8" w:rsidRDefault="00FD164F">
            <w:pPr>
              <w:spacing w:line="360" w:lineRule="auto"/>
              <w:jc w:val="center"/>
              <w:rPr>
                <w:sz w:val="24"/>
                <w:szCs w:val="24"/>
              </w:rPr>
            </w:pPr>
            <w:r>
              <w:rPr>
                <w:sz w:val="24"/>
                <w:szCs w:val="24"/>
              </w:rPr>
              <w:t>Images</w:t>
            </w:r>
          </w:p>
        </w:tc>
        <w:tc>
          <w:tcPr>
            <w:tcW w:w="1918" w:type="dxa"/>
          </w:tcPr>
          <w:p w:rsidR="00F935F8" w:rsidRDefault="00FD164F">
            <w:pPr>
              <w:spacing w:line="360" w:lineRule="auto"/>
              <w:jc w:val="center"/>
              <w:rPr>
                <w:sz w:val="24"/>
                <w:szCs w:val="24"/>
              </w:rPr>
            </w:pPr>
            <w:r>
              <w:rPr>
                <w:rFonts w:hint="eastAsia"/>
                <w:sz w:val="24"/>
                <w:szCs w:val="24"/>
              </w:rPr>
              <w:t>图片信息</w:t>
            </w:r>
          </w:p>
        </w:tc>
        <w:tc>
          <w:tcPr>
            <w:tcW w:w="1919" w:type="dxa"/>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1919" w:type="dxa"/>
          </w:tcPr>
          <w:p w:rsidR="00F935F8" w:rsidRDefault="00FD164F">
            <w:pPr>
              <w:spacing w:line="360" w:lineRule="auto"/>
              <w:jc w:val="center"/>
              <w:rPr>
                <w:sz w:val="24"/>
                <w:szCs w:val="24"/>
              </w:rPr>
            </w:pPr>
            <w:r>
              <w:rPr>
                <w:rFonts w:hint="eastAsia"/>
                <w:sz w:val="24"/>
                <w:szCs w:val="24"/>
              </w:rPr>
              <w:t>存放各种大小的电影图</w:t>
            </w:r>
          </w:p>
        </w:tc>
      </w:tr>
      <w:tr w:rsidR="00F935F8">
        <w:trPr>
          <w:trHeight w:val="285"/>
          <w:jc w:val="center"/>
        </w:trPr>
        <w:tc>
          <w:tcPr>
            <w:tcW w:w="1918" w:type="dxa"/>
          </w:tcPr>
          <w:p w:rsidR="00F935F8" w:rsidRDefault="00FD164F">
            <w:pPr>
              <w:spacing w:line="360" w:lineRule="auto"/>
              <w:jc w:val="center"/>
              <w:rPr>
                <w:sz w:val="24"/>
                <w:szCs w:val="24"/>
              </w:rPr>
            </w:pPr>
            <w:r>
              <w:rPr>
                <w:sz w:val="24"/>
                <w:szCs w:val="24"/>
              </w:rPr>
              <w:t>Sex</w:t>
            </w:r>
          </w:p>
        </w:tc>
        <w:tc>
          <w:tcPr>
            <w:tcW w:w="1918" w:type="dxa"/>
          </w:tcPr>
          <w:p w:rsidR="00F935F8" w:rsidRDefault="00FD164F">
            <w:pPr>
              <w:spacing w:line="360" w:lineRule="auto"/>
              <w:jc w:val="center"/>
              <w:rPr>
                <w:sz w:val="24"/>
                <w:szCs w:val="24"/>
              </w:rPr>
            </w:pPr>
            <w:r>
              <w:rPr>
                <w:rFonts w:hint="eastAsia"/>
                <w:sz w:val="24"/>
                <w:szCs w:val="24"/>
              </w:rPr>
              <w:t>性别</w:t>
            </w:r>
          </w:p>
        </w:tc>
        <w:tc>
          <w:tcPr>
            <w:tcW w:w="1919" w:type="dxa"/>
          </w:tcPr>
          <w:p w:rsidR="00F935F8" w:rsidRDefault="00FD164F">
            <w:pPr>
              <w:spacing w:line="360" w:lineRule="auto"/>
              <w:jc w:val="center"/>
              <w:rPr>
                <w:sz w:val="24"/>
                <w:szCs w:val="24"/>
              </w:rPr>
            </w:pPr>
            <w:r>
              <w:rPr>
                <w:sz w:val="24"/>
                <w:szCs w:val="24"/>
              </w:rPr>
              <w:t>int</w:t>
            </w:r>
          </w:p>
        </w:tc>
        <w:tc>
          <w:tcPr>
            <w:tcW w:w="1919" w:type="dxa"/>
          </w:tcPr>
          <w:p w:rsidR="00F935F8" w:rsidRDefault="00FD164F">
            <w:pPr>
              <w:spacing w:line="360" w:lineRule="auto"/>
              <w:jc w:val="center"/>
              <w:rPr>
                <w:sz w:val="24"/>
                <w:szCs w:val="24"/>
              </w:rPr>
            </w:pPr>
            <w:r>
              <w:rPr>
                <w:rFonts w:hint="eastAsia"/>
                <w:sz w:val="24"/>
                <w:szCs w:val="24"/>
              </w:rPr>
              <w:t>必填</w:t>
            </w:r>
          </w:p>
        </w:tc>
      </w:tr>
      <w:tr w:rsidR="00F935F8">
        <w:trPr>
          <w:trHeight w:val="285"/>
          <w:jc w:val="center"/>
        </w:trPr>
        <w:tc>
          <w:tcPr>
            <w:tcW w:w="1918" w:type="dxa"/>
          </w:tcPr>
          <w:p w:rsidR="00F935F8" w:rsidRDefault="00FD164F">
            <w:pPr>
              <w:spacing w:line="360" w:lineRule="auto"/>
              <w:jc w:val="center"/>
              <w:rPr>
                <w:sz w:val="24"/>
                <w:szCs w:val="24"/>
              </w:rPr>
            </w:pPr>
            <w:r>
              <w:rPr>
                <w:sz w:val="24"/>
                <w:szCs w:val="24"/>
              </w:rPr>
              <w:t>Birthday</w:t>
            </w:r>
          </w:p>
        </w:tc>
        <w:tc>
          <w:tcPr>
            <w:tcW w:w="1918" w:type="dxa"/>
          </w:tcPr>
          <w:p w:rsidR="00F935F8" w:rsidRDefault="00FD164F">
            <w:pPr>
              <w:spacing w:line="360" w:lineRule="auto"/>
              <w:jc w:val="center"/>
              <w:rPr>
                <w:sz w:val="24"/>
                <w:szCs w:val="24"/>
              </w:rPr>
            </w:pPr>
            <w:r>
              <w:rPr>
                <w:rFonts w:hint="eastAsia"/>
                <w:sz w:val="24"/>
                <w:szCs w:val="24"/>
              </w:rPr>
              <w:t>出生日期</w:t>
            </w:r>
          </w:p>
        </w:tc>
        <w:tc>
          <w:tcPr>
            <w:tcW w:w="1919" w:type="dxa"/>
          </w:tcPr>
          <w:p w:rsidR="00F935F8" w:rsidRDefault="00FD164F">
            <w:pPr>
              <w:spacing w:line="360" w:lineRule="auto"/>
              <w:jc w:val="center"/>
              <w:rPr>
                <w:sz w:val="24"/>
                <w:szCs w:val="24"/>
              </w:rPr>
            </w:pPr>
            <w:r>
              <w:rPr>
                <w:sz w:val="24"/>
                <w:szCs w:val="24"/>
              </w:rPr>
              <w:t>int</w:t>
            </w:r>
          </w:p>
        </w:tc>
        <w:tc>
          <w:tcPr>
            <w:tcW w:w="1919" w:type="dxa"/>
          </w:tcPr>
          <w:p w:rsidR="00F935F8" w:rsidRDefault="00FD164F">
            <w:pPr>
              <w:spacing w:line="360" w:lineRule="auto"/>
              <w:jc w:val="center"/>
              <w:rPr>
                <w:sz w:val="24"/>
                <w:szCs w:val="24"/>
              </w:rPr>
            </w:pPr>
            <w:r>
              <w:rPr>
                <w:rFonts w:hint="eastAsia"/>
                <w:sz w:val="24"/>
                <w:szCs w:val="24"/>
              </w:rPr>
              <w:t>必填</w:t>
            </w:r>
          </w:p>
        </w:tc>
      </w:tr>
      <w:tr w:rsidR="00F935F8">
        <w:trPr>
          <w:trHeight w:val="285"/>
          <w:jc w:val="center"/>
        </w:trPr>
        <w:tc>
          <w:tcPr>
            <w:tcW w:w="1918" w:type="dxa"/>
          </w:tcPr>
          <w:p w:rsidR="00F935F8" w:rsidRDefault="00FD164F">
            <w:pPr>
              <w:spacing w:line="360" w:lineRule="auto"/>
              <w:jc w:val="center"/>
              <w:rPr>
                <w:sz w:val="24"/>
                <w:szCs w:val="24"/>
              </w:rPr>
            </w:pPr>
            <w:r>
              <w:rPr>
                <w:sz w:val="24"/>
                <w:szCs w:val="24"/>
              </w:rPr>
              <w:t>Birthplace</w:t>
            </w:r>
          </w:p>
        </w:tc>
        <w:tc>
          <w:tcPr>
            <w:tcW w:w="1918" w:type="dxa"/>
          </w:tcPr>
          <w:p w:rsidR="00F935F8" w:rsidRDefault="00FD164F">
            <w:pPr>
              <w:spacing w:line="360" w:lineRule="auto"/>
              <w:jc w:val="center"/>
              <w:rPr>
                <w:sz w:val="24"/>
                <w:szCs w:val="24"/>
              </w:rPr>
            </w:pPr>
            <w:r>
              <w:rPr>
                <w:rFonts w:hint="eastAsia"/>
                <w:sz w:val="24"/>
                <w:szCs w:val="24"/>
              </w:rPr>
              <w:t>出生地点</w:t>
            </w:r>
          </w:p>
        </w:tc>
        <w:tc>
          <w:tcPr>
            <w:tcW w:w="1919" w:type="dxa"/>
          </w:tcPr>
          <w:p w:rsidR="00F935F8" w:rsidRDefault="00FD164F">
            <w:pPr>
              <w:spacing w:line="360" w:lineRule="auto"/>
              <w:jc w:val="center"/>
              <w:rPr>
                <w:sz w:val="24"/>
                <w:szCs w:val="24"/>
              </w:rPr>
            </w:pPr>
            <w:r>
              <w:rPr>
                <w:sz w:val="24"/>
                <w:szCs w:val="24"/>
              </w:rPr>
              <w:t>i</w:t>
            </w:r>
            <w:r>
              <w:rPr>
                <w:rFonts w:hint="eastAsia"/>
                <w:sz w:val="24"/>
                <w:szCs w:val="24"/>
              </w:rPr>
              <w:t>nt</w:t>
            </w:r>
          </w:p>
        </w:tc>
        <w:tc>
          <w:tcPr>
            <w:tcW w:w="1919" w:type="dxa"/>
          </w:tcPr>
          <w:p w:rsidR="00F935F8" w:rsidRDefault="00F935F8">
            <w:pPr>
              <w:spacing w:line="360" w:lineRule="auto"/>
              <w:jc w:val="center"/>
              <w:rPr>
                <w:sz w:val="24"/>
                <w:szCs w:val="24"/>
              </w:rPr>
            </w:pPr>
          </w:p>
        </w:tc>
      </w:tr>
      <w:tr w:rsidR="00F935F8">
        <w:trPr>
          <w:trHeight w:val="285"/>
          <w:jc w:val="center"/>
        </w:trPr>
        <w:tc>
          <w:tcPr>
            <w:tcW w:w="1918" w:type="dxa"/>
          </w:tcPr>
          <w:p w:rsidR="00F935F8" w:rsidRDefault="00FD164F">
            <w:pPr>
              <w:spacing w:line="360" w:lineRule="auto"/>
              <w:jc w:val="center"/>
              <w:rPr>
                <w:sz w:val="24"/>
                <w:szCs w:val="24"/>
              </w:rPr>
            </w:pPr>
            <w:r>
              <w:rPr>
                <w:sz w:val="24"/>
                <w:szCs w:val="24"/>
              </w:rPr>
              <w:t>OtherName</w:t>
            </w:r>
          </w:p>
        </w:tc>
        <w:tc>
          <w:tcPr>
            <w:tcW w:w="1918" w:type="dxa"/>
          </w:tcPr>
          <w:p w:rsidR="00F935F8" w:rsidRDefault="00FD164F">
            <w:pPr>
              <w:spacing w:line="360" w:lineRule="auto"/>
              <w:jc w:val="center"/>
              <w:rPr>
                <w:sz w:val="24"/>
                <w:szCs w:val="24"/>
              </w:rPr>
            </w:pPr>
            <w:r>
              <w:rPr>
                <w:rFonts w:hint="eastAsia"/>
                <w:sz w:val="24"/>
                <w:szCs w:val="24"/>
              </w:rPr>
              <w:t>曾用名</w:t>
            </w:r>
          </w:p>
        </w:tc>
        <w:tc>
          <w:tcPr>
            <w:tcW w:w="1919" w:type="dxa"/>
          </w:tcPr>
          <w:p w:rsidR="00F935F8" w:rsidRDefault="00FD164F">
            <w:pPr>
              <w:spacing w:line="360" w:lineRule="auto"/>
              <w:jc w:val="center"/>
              <w:rPr>
                <w:sz w:val="24"/>
                <w:szCs w:val="24"/>
              </w:rPr>
            </w:pPr>
            <w:r>
              <w:rPr>
                <w:sz w:val="24"/>
                <w:szCs w:val="24"/>
              </w:rPr>
              <w:t>s</w:t>
            </w:r>
            <w:r>
              <w:rPr>
                <w:rFonts w:hint="eastAsia"/>
                <w:sz w:val="24"/>
                <w:szCs w:val="24"/>
              </w:rPr>
              <w:t>tring</w:t>
            </w:r>
          </w:p>
        </w:tc>
        <w:tc>
          <w:tcPr>
            <w:tcW w:w="1919" w:type="dxa"/>
          </w:tcPr>
          <w:p w:rsidR="00F935F8" w:rsidRDefault="00F935F8">
            <w:pPr>
              <w:spacing w:line="360" w:lineRule="auto"/>
              <w:jc w:val="center"/>
              <w:rPr>
                <w:sz w:val="24"/>
                <w:szCs w:val="24"/>
              </w:rPr>
            </w:pPr>
          </w:p>
        </w:tc>
      </w:tr>
      <w:tr w:rsidR="00F935F8">
        <w:trPr>
          <w:trHeight w:val="285"/>
          <w:jc w:val="center"/>
        </w:trPr>
        <w:tc>
          <w:tcPr>
            <w:tcW w:w="1918" w:type="dxa"/>
          </w:tcPr>
          <w:p w:rsidR="00F935F8" w:rsidRDefault="00FD164F">
            <w:pPr>
              <w:spacing w:line="360" w:lineRule="auto"/>
              <w:jc w:val="center"/>
              <w:rPr>
                <w:sz w:val="24"/>
                <w:szCs w:val="24"/>
              </w:rPr>
            </w:pPr>
            <w:r>
              <w:rPr>
                <w:sz w:val="24"/>
                <w:szCs w:val="24"/>
              </w:rPr>
              <w:t>FamilyMember</w:t>
            </w:r>
          </w:p>
        </w:tc>
        <w:tc>
          <w:tcPr>
            <w:tcW w:w="1918" w:type="dxa"/>
          </w:tcPr>
          <w:p w:rsidR="00F935F8" w:rsidRDefault="00FD164F">
            <w:pPr>
              <w:spacing w:line="360" w:lineRule="auto"/>
              <w:jc w:val="center"/>
              <w:rPr>
                <w:sz w:val="24"/>
                <w:szCs w:val="24"/>
              </w:rPr>
            </w:pPr>
            <w:r>
              <w:rPr>
                <w:rFonts w:hint="eastAsia"/>
                <w:sz w:val="24"/>
                <w:szCs w:val="24"/>
              </w:rPr>
              <w:t>家庭成员</w:t>
            </w:r>
          </w:p>
        </w:tc>
        <w:tc>
          <w:tcPr>
            <w:tcW w:w="1919" w:type="dxa"/>
          </w:tcPr>
          <w:p w:rsidR="00F935F8" w:rsidRDefault="00FD164F">
            <w:pPr>
              <w:spacing w:line="360" w:lineRule="auto"/>
              <w:jc w:val="center"/>
              <w:rPr>
                <w:sz w:val="24"/>
                <w:szCs w:val="24"/>
              </w:rPr>
            </w:pPr>
            <w:r>
              <w:rPr>
                <w:sz w:val="24"/>
                <w:szCs w:val="24"/>
              </w:rPr>
              <w:t>string</w:t>
            </w:r>
          </w:p>
        </w:tc>
        <w:tc>
          <w:tcPr>
            <w:tcW w:w="1919" w:type="dxa"/>
          </w:tcPr>
          <w:p w:rsidR="00F935F8" w:rsidRDefault="00FD164F">
            <w:pPr>
              <w:spacing w:line="360" w:lineRule="auto"/>
              <w:jc w:val="center"/>
              <w:rPr>
                <w:sz w:val="24"/>
                <w:szCs w:val="24"/>
              </w:rPr>
            </w:pPr>
            <w:r>
              <w:rPr>
                <w:rFonts w:hint="eastAsia"/>
                <w:sz w:val="24"/>
                <w:szCs w:val="24"/>
              </w:rPr>
              <w:t>必填</w:t>
            </w:r>
          </w:p>
        </w:tc>
      </w:tr>
      <w:tr w:rsidR="00F935F8">
        <w:trPr>
          <w:trHeight w:val="285"/>
          <w:jc w:val="center"/>
        </w:trPr>
        <w:tc>
          <w:tcPr>
            <w:tcW w:w="1918" w:type="dxa"/>
            <w:tcBorders>
              <w:bottom w:val="nil"/>
            </w:tcBorders>
          </w:tcPr>
          <w:p w:rsidR="00F935F8" w:rsidRDefault="00FD164F">
            <w:pPr>
              <w:spacing w:line="360" w:lineRule="auto"/>
              <w:jc w:val="center"/>
              <w:rPr>
                <w:sz w:val="24"/>
                <w:szCs w:val="24"/>
              </w:rPr>
            </w:pPr>
            <w:r>
              <w:rPr>
                <w:sz w:val="24"/>
                <w:szCs w:val="24"/>
              </w:rPr>
              <w:t>Introduction</w:t>
            </w:r>
          </w:p>
        </w:tc>
        <w:tc>
          <w:tcPr>
            <w:tcW w:w="1918" w:type="dxa"/>
            <w:tcBorders>
              <w:bottom w:val="nil"/>
            </w:tcBorders>
          </w:tcPr>
          <w:p w:rsidR="00F935F8" w:rsidRDefault="00FD164F">
            <w:pPr>
              <w:spacing w:line="360" w:lineRule="auto"/>
              <w:jc w:val="center"/>
              <w:rPr>
                <w:sz w:val="24"/>
                <w:szCs w:val="24"/>
              </w:rPr>
            </w:pPr>
            <w:r>
              <w:rPr>
                <w:rFonts w:hint="eastAsia"/>
                <w:sz w:val="24"/>
                <w:szCs w:val="24"/>
              </w:rPr>
              <w:t>人物简介</w:t>
            </w:r>
          </w:p>
        </w:tc>
        <w:tc>
          <w:tcPr>
            <w:tcW w:w="1919" w:type="dxa"/>
            <w:tcBorders>
              <w:bottom w:val="nil"/>
            </w:tcBorders>
          </w:tcPr>
          <w:p w:rsidR="00F935F8" w:rsidRDefault="00FD164F">
            <w:pPr>
              <w:spacing w:line="360" w:lineRule="auto"/>
              <w:jc w:val="center"/>
              <w:rPr>
                <w:sz w:val="24"/>
                <w:szCs w:val="24"/>
              </w:rPr>
            </w:pPr>
            <w:r>
              <w:rPr>
                <w:sz w:val="24"/>
                <w:szCs w:val="24"/>
              </w:rPr>
              <w:t>string</w:t>
            </w:r>
          </w:p>
        </w:tc>
        <w:tc>
          <w:tcPr>
            <w:tcW w:w="1919" w:type="dxa"/>
            <w:tcBorders>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285"/>
          <w:jc w:val="center"/>
        </w:trPr>
        <w:tc>
          <w:tcPr>
            <w:tcW w:w="1918" w:type="dxa"/>
            <w:tcBorders>
              <w:top w:val="nil"/>
              <w:bottom w:val="single" w:sz="12" w:space="0" w:color="auto"/>
            </w:tcBorders>
          </w:tcPr>
          <w:p w:rsidR="00F935F8" w:rsidRDefault="00FD164F">
            <w:pPr>
              <w:spacing w:line="360" w:lineRule="auto"/>
              <w:jc w:val="center"/>
              <w:rPr>
                <w:sz w:val="24"/>
                <w:szCs w:val="24"/>
              </w:rPr>
            </w:pPr>
            <w:r>
              <w:rPr>
                <w:sz w:val="24"/>
                <w:szCs w:val="24"/>
              </w:rPr>
              <w:t>Award</w:t>
            </w:r>
          </w:p>
        </w:tc>
        <w:tc>
          <w:tcPr>
            <w:tcW w:w="1918"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所获奖项</w:t>
            </w:r>
          </w:p>
        </w:tc>
        <w:tc>
          <w:tcPr>
            <w:tcW w:w="1919"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1919"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曾获得的各种奖项</w:t>
            </w:r>
          </w:p>
        </w:tc>
      </w:tr>
    </w:tbl>
    <w:p w:rsidR="00F935F8" w:rsidRDefault="00FD164F">
      <w:pPr>
        <w:spacing w:line="360" w:lineRule="auto"/>
        <w:ind w:firstLineChars="200" w:firstLine="480"/>
        <w:rPr>
          <w:sz w:val="24"/>
          <w:szCs w:val="24"/>
        </w:rPr>
      </w:pPr>
      <w:r>
        <w:rPr>
          <w:sz w:val="24"/>
          <w:szCs w:val="24"/>
        </w:rPr>
        <w:lastRenderedPageBreak/>
        <w:t>R</w:t>
      </w:r>
      <w:r>
        <w:rPr>
          <w:rFonts w:hint="eastAsia"/>
          <w:sz w:val="24"/>
          <w:szCs w:val="24"/>
        </w:rPr>
        <w:t>eviews</w:t>
      </w:r>
      <w:r>
        <w:rPr>
          <w:rFonts w:hint="eastAsia"/>
          <w:sz w:val="24"/>
          <w:szCs w:val="24"/>
        </w:rPr>
        <w:t>是影评列表，是一个</w:t>
      </w:r>
      <w:r>
        <w:rPr>
          <w:rFonts w:hint="eastAsia"/>
          <w:sz w:val="24"/>
          <w:szCs w:val="24"/>
        </w:rPr>
        <w:t>json</w:t>
      </w:r>
      <w:r>
        <w:rPr>
          <w:rFonts w:hint="eastAsia"/>
          <w:sz w:val="24"/>
          <w:szCs w:val="24"/>
        </w:rPr>
        <w:t>数组，</w:t>
      </w:r>
      <w:proofErr w:type="gramStart"/>
      <w:r>
        <w:rPr>
          <w:rFonts w:hint="eastAsia"/>
          <w:sz w:val="24"/>
          <w:szCs w:val="24"/>
        </w:rPr>
        <w:t>里面存</w:t>
      </w:r>
      <w:proofErr w:type="gramEnd"/>
      <w:r>
        <w:rPr>
          <w:rFonts w:hint="eastAsia"/>
          <w:sz w:val="24"/>
          <w:szCs w:val="24"/>
        </w:rPr>
        <w:t>的是具体的影评信息，格式为：</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2"/>
        <w:gridCol w:w="1892"/>
        <w:gridCol w:w="1893"/>
        <w:gridCol w:w="1893"/>
      </w:tblGrid>
      <w:tr w:rsidR="00F935F8">
        <w:trPr>
          <w:trHeight w:val="283"/>
          <w:jc w:val="center"/>
        </w:trPr>
        <w:tc>
          <w:tcPr>
            <w:tcW w:w="189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89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89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89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3"/>
          <w:jc w:val="center"/>
        </w:trPr>
        <w:tc>
          <w:tcPr>
            <w:tcW w:w="1892" w:type="dxa"/>
            <w:tcBorders>
              <w:top w:val="single" w:sz="6" w:space="0" w:color="auto"/>
            </w:tcBorders>
          </w:tcPr>
          <w:p w:rsidR="00F935F8" w:rsidRDefault="00FD164F">
            <w:pPr>
              <w:spacing w:line="360" w:lineRule="auto"/>
              <w:jc w:val="center"/>
              <w:rPr>
                <w:sz w:val="24"/>
                <w:szCs w:val="24"/>
              </w:rPr>
            </w:pPr>
            <w:r>
              <w:rPr>
                <w:sz w:val="24"/>
                <w:szCs w:val="24"/>
              </w:rPr>
              <w:t>I</w:t>
            </w:r>
            <w:r>
              <w:rPr>
                <w:rFonts w:hint="eastAsia"/>
                <w:sz w:val="24"/>
                <w:szCs w:val="24"/>
              </w:rPr>
              <w:t>d</w:t>
            </w:r>
          </w:p>
        </w:tc>
        <w:tc>
          <w:tcPr>
            <w:tcW w:w="1892" w:type="dxa"/>
            <w:tcBorders>
              <w:top w:val="single" w:sz="6" w:space="0" w:color="auto"/>
            </w:tcBorders>
          </w:tcPr>
          <w:p w:rsidR="00F935F8" w:rsidRDefault="00FD164F">
            <w:pPr>
              <w:spacing w:line="360" w:lineRule="auto"/>
              <w:jc w:val="center"/>
              <w:rPr>
                <w:sz w:val="24"/>
                <w:szCs w:val="24"/>
              </w:rPr>
            </w:pPr>
            <w:r>
              <w:rPr>
                <w:rFonts w:hint="eastAsia"/>
                <w:sz w:val="24"/>
                <w:szCs w:val="24"/>
              </w:rPr>
              <w:t>用户编号</w:t>
            </w:r>
          </w:p>
        </w:tc>
        <w:tc>
          <w:tcPr>
            <w:tcW w:w="1893" w:type="dxa"/>
            <w:tcBorders>
              <w:top w:val="single" w:sz="6" w:space="0" w:color="auto"/>
            </w:tcBorders>
          </w:tcPr>
          <w:p w:rsidR="00F935F8" w:rsidRDefault="00FD164F">
            <w:pPr>
              <w:spacing w:line="360" w:lineRule="auto"/>
              <w:jc w:val="center"/>
              <w:rPr>
                <w:sz w:val="24"/>
                <w:szCs w:val="24"/>
              </w:rPr>
            </w:pPr>
            <w:r>
              <w:rPr>
                <w:sz w:val="24"/>
                <w:szCs w:val="24"/>
              </w:rPr>
              <w:t>string</w:t>
            </w:r>
          </w:p>
        </w:tc>
        <w:tc>
          <w:tcPr>
            <w:tcW w:w="1893"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292"/>
          <w:jc w:val="center"/>
        </w:trPr>
        <w:tc>
          <w:tcPr>
            <w:tcW w:w="1892" w:type="dxa"/>
          </w:tcPr>
          <w:p w:rsidR="00F935F8" w:rsidRDefault="00FD164F">
            <w:pPr>
              <w:spacing w:line="360" w:lineRule="auto"/>
              <w:jc w:val="center"/>
              <w:rPr>
                <w:sz w:val="24"/>
                <w:szCs w:val="24"/>
              </w:rPr>
            </w:pPr>
            <w:r>
              <w:rPr>
                <w:sz w:val="24"/>
                <w:szCs w:val="24"/>
              </w:rPr>
              <w:t>U</w:t>
            </w:r>
            <w:r>
              <w:rPr>
                <w:rFonts w:hint="eastAsia"/>
                <w:sz w:val="24"/>
                <w:szCs w:val="24"/>
              </w:rPr>
              <w:t>se</w:t>
            </w:r>
            <w:r>
              <w:rPr>
                <w:sz w:val="24"/>
                <w:szCs w:val="24"/>
              </w:rPr>
              <w:t>name</w:t>
            </w:r>
          </w:p>
        </w:tc>
        <w:tc>
          <w:tcPr>
            <w:tcW w:w="1892" w:type="dxa"/>
          </w:tcPr>
          <w:p w:rsidR="00F935F8" w:rsidRDefault="00FD164F">
            <w:pPr>
              <w:spacing w:line="360" w:lineRule="auto"/>
              <w:jc w:val="center"/>
              <w:rPr>
                <w:sz w:val="24"/>
                <w:szCs w:val="24"/>
              </w:rPr>
            </w:pPr>
            <w:r>
              <w:rPr>
                <w:rFonts w:hint="eastAsia"/>
                <w:sz w:val="24"/>
                <w:szCs w:val="24"/>
              </w:rPr>
              <w:t>用户名</w:t>
            </w:r>
          </w:p>
        </w:tc>
        <w:tc>
          <w:tcPr>
            <w:tcW w:w="1893" w:type="dxa"/>
          </w:tcPr>
          <w:p w:rsidR="00F935F8" w:rsidRDefault="00FD164F">
            <w:pPr>
              <w:spacing w:line="360" w:lineRule="auto"/>
              <w:jc w:val="center"/>
              <w:rPr>
                <w:sz w:val="24"/>
                <w:szCs w:val="24"/>
              </w:rPr>
            </w:pPr>
            <w:r>
              <w:rPr>
                <w:sz w:val="24"/>
                <w:szCs w:val="24"/>
              </w:rPr>
              <w:t>string</w:t>
            </w:r>
          </w:p>
        </w:tc>
        <w:tc>
          <w:tcPr>
            <w:tcW w:w="1893" w:type="dxa"/>
          </w:tcPr>
          <w:p w:rsidR="00F935F8" w:rsidRDefault="00FD164F">
            <w:pPr>
              <w:spacing w:line="360" w:lineRule="auto"/>
              <w:jc w:val="center"/>
              <w:rPr>
                <w:sz w:val="24"/>
                <w:szCs w:val="24"/>
              </w:rPr>
            </w:pPr>
            <w:r>
              <w:rPr>
                <w:rFonts w:hint="eastAsia"/>
                <w:sz w:val="24"/>
                <w:szCs w:val="24"/>
              </w:rPr>
              <w:t>必填</w:t>
            </w:r>
          </w:p>
        </w:tc>
      </w:tr>
      <w:tr w:rsidR="00F935F8">
        <w:trPr>
          <w:trHeight w:val="292"/>
          <w:jc w:val="center"/>
        </w:trPr>
        <w:tc>
          <w:tcPr>
            <w:tcW w:w="1892" w:type="dxa"/>
          </w:tcPr>
          <w:p w:rsidR="00F935F8" w:rsidRDefault="00FD164F">
            <w:pPr>
              <w:spacing w:line="360" w:lineRule="auto"/>
              <w:jc w:val="center"/>
              <w:rPr>
                <w:sz w:val="24"/>
                <w:szCs w:val="24"/>
              </w:rPr>
            </w:pPr>
            <w:r>
              <w:rPr>
                <w:sz w:val="24"/>
                <w:szCs w:val="24"/>
              </w:rPr>
              <w:t>Place</w:t>
            </w:r>
          </w:p>
        </w:tc>
        <w:tc>
          <w:tcPr>
            <w:tcW w:w="1892" w:type="dxa"/>
          </w:tcPr>
          <w:p w:rsidR="00F935F8" w:rsidRDefault="00FD164F">
            <w:pPr>
              <w:spacing w:line="360" w:lineRule="auto"/>
              <w:jc w:val="center"/>
              <w:rPr>
                <w:sz w:val="24"/>
                <w:szCs w:val="24"/>
              </w:rPr>
            </w:pPr>
            <w:r>
              <w:rPr>
                <w:rFonts w:hint="eastAsia"/>
                <w:sz w:val="24"/>
                <w:szCs w:val="24"/>
              </w:rPr>
              <w:t>所处地点</w:t>
            </w:r>
          </w:p>
        </w:tc>
        <w:tc>
          <w:tcPr>
            <w:tcW w:w="1893" w:type="dxa"/>
          </w:tcPr>
          <w:p w:rsidR="00F935F8" w:rsidRDefault="00FD164F">
            <w:pPr>
              <w:spacing w:line="360" w:lineRule="auto"/>
              <w:jc w:val="center"/>
              <w:rPr>
                <w:sz w:val="24"/>
                <w:szCs w:val="24"/>
              </w:rPr>
            </w:pPr>
            <w:r>
              <w:rPr>
                <w:sz w:val="24"/>
                <w:szCs w:val="24"/>
              </w:rPr>
              <w:t>string</w:t>
            </w:r>
          </w:p>
        </w:tc>
        <w:tc>
          <w:tcPr>
            <w:tcW w:w="1893" w:type="dxa"/>
          </w:tcPr>
          <w:p w:rsidR="00F935F8" w:rsidRDefault="00FD164F">
            <w:pPr>
              <w:spacing w:line="360" w:lineRule="auto"/>
              <w:jc w:val="center"/>
              <w:rPr>
                <w:sz w:val="24"/>
                <w:szCs w:val="24"/>
              </w:rPr>
            </w:pPr>
            <w:r>
              <w:rPr>
                <w:rFonts w:hint="eastAsia"/>
                <w:sz w:val="24"/>
                <w:szCs w:val="24"/>
              </w:rPr>
              <w:t>必填</w:t>
            </w:r>
          </w:p>
        </w:tc>
      </w:tr>
      <w:tr w:rsidR="00F935F8">
        <w:trPr>
          <w:trHeight w:val="292"/>
          <w:jc w:val="center"/>
        </w:trPr>
        <w:tc>
          <w:tcPr>
            <w:tcW w:w="1892" w:type="dxa"/>
          </w:tcPr>
          <w:p w:rsidR="00F935F8" w:rsidRDefault="00FD164F">
            <w:pPr>
              <w:spacing w:line="360" w:lineRule="auto"/>
              <w:jc w:val="center"/>
              <w:rPr>
                <w:sz w:val="24"/>
                <w:szCs w:val="24"/>
              </w:rPr>
            </w:pPr>
            <w:r>
              <w:rPr>
                <w:sz w:val="24"/>
                <w:szCs w:val="24"/>
              </w:rPr>
              <w:t>Issued_time</w:t>
            </w:r>
          </w:p>
        </w:tc>
        <w:tc>
          <w:tcPr>
            <w:tcW w:w="1892" w:type="dxa"/>
          </w:tcPr>
          <w:p w:rsidR="00F935F8" w:rsidRDefault="00FD164F">
            <w:pPr>
              <w:spacing w:line="360" w:lineRule="auto"/>
              <w:jc w:val="center"/>
              <w:rPr>
                <w:sz w:val="24"/>
                <w:szCs w:val="24"/>
              </w:rPr>
            </w:pPr>
            <w:r>
              <w:rPr>
                <w:rFonts w:hint="eastAsia"/>
                <w:sz w:val="24"/>
                <w:szCs w:val="24"/>
              </w:rPr>
              <w:t>发布时间</w:t>
            </w:r>
          </w:p>
        </w:tc>
        <w:tc>
          <w:tcPr>
            <w:tcW w:w="1893" w:type="dxa"/>
          </w:tcPr>
          <w:p w:rsidR="00F935F8" w:rsidRDefault="00FD164F">
            <w:pPr>
              <w:spacing w:line="360" w:lineRule="auto"/>
              <w:jc w:val="center"/>
              <w:rPr>
                <w:sz w:val="24"/>
                <w:szCs w:val="24"/>
              </w:rPr>
            </w:pPr>
            <w:r>
              <w:rPr>
                <w:sz w:val="24"/>
                <w:szCs w:val="24"/>
              </w:rPr>
              <w:t>i</w:t>
            </w:r>
            <w:r>
              <w:rPr>
                <w:rFonts w:hint="eastAsia"/>
                <w:sz w:val="24"/>
                <w:szCs w:val="24"/>
              </w:rPr>
              <w:t>nt</w:t>
            </w:r>
          </w:p>
        </w:tc>
        <w:tc>
          <w:tcPr>
            <w:tcW w:w="1893" w:type="dxa"/>
          </w:tcPr>
          <w:p w:rsidR="00F935F8" w:rsidRDefault="00FD164F">
            <w:pPr>
              <w:spacing w:line="360" w:lineRule="auto"/>
              <w:jc w:val="center"/>
              <w:rPr>
                <w:sz w:val="24"/>
                <w:szCs w:val="24"/>
              </w:rPr>
            </w:pPr>
            <w:r>
              <w:rPr>
                <w:rFonts w:hint="eastAsia"/>
                <w:sz w:val="24"/>
                <w:szCs w:val="24"/>
              </w:rPr>
              <w:t>必填</w:t>
            </w:r>
          </w:p>
        </w:tc>
      </w:tr>
      <w:tr w:rsidR="00F935F8">
        <w:trPr>
          <w:trHeight w:val="283"/>
          <w:jc w:val="center"/>
        </w:trPr>
        <w:tc>
          <w:tcPr>
            <w:tcW w:w="1892" w:type="dxa"/>
          </w:tcPr>
          <w:p w:rsidR="00F935F8" w:rsidRDefault="00FD164F">
            <w:pPr>
              <w:spacing w:line="360" w:lineRule="auto"/>
              <w:jc w:val="center"/>
              <w:rPr>
                <w:sz w:val="24"/>
                <w:szCs w:val="24"/>
              </w:rPr>
            </w:pPr>
            <w:r>
              <w:rPr>
                <w:sz w:val="24"/>
                <w:szCs w:val="24"/>
              </w:rPr>
              <w:t>Detail</w:t>
            </w:r>
          </w:p>
        </w:tc>
        <w:tc>
          <w:tcPr>
            <w:tcW w:w="1892" w:type="dxa"/>
          </w:tcPr>
          <w:p w:rsidR="00F935F8" w:rsidRDefault="00FD164F">
            <w:pPr>
              <w:spacing w:line="360" w:lineRule="auto"/>
              <w:jc w:val="center"/>
              <w:rPr>
                <w:sz w:val="24"/>
                <w:szCs w:val="24"/>
              </w:rPr>
            </w:pPr>
            <w:r>
              <w:rPr>
                <w:rFonts w:hint="eastAsia"/>
                <w:sz w:val="24"/>
                <w:szCs w:val="24"/>
              </w:rPr>
              <w:t>影评详情</w:t>
            </w:r>
          </w:p>
        </w:tc>
        <w:tc>
          <w:tcPr>
            <w:tcW w:w="1893" w:type="dxa"/>
          </w:tcPr>
          <w:p w:rsidR="00F935F8" w:rsidRDefault="00FD164F">
            <w:pPr>
              <w:spacing w:line="360" w:lineRule="auto"/>
              <w:jc w:val="center"/>
              <w:rPr>
                <w:sz w:val="24"/>
                <w:szCs w:val="24"/>
              </w:rPr>
            </w:pPr>
            <w:r>
              <w:rPr>
                <w:sz w:val="24"/>
                <w:szCs w:val="24"/>
              </w:rPr>
              <w:t>string</w:t>
            </w:r>
          </w:p>
        </w:tc>
        <w:tc>
          <w:tcPr>
            <w:tcW w:w="1893" w:type="dxa"/>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6"/>
        </w:numPr>
        <w:spacing w:line="360" w:lineRule="auto"/>
        <w:ind w:firstLineChars="0"/>
        <w:rPr>
          <w:sz w:val="24"/>
          <w:szCs w:val="24"/>
        </w:rPr>
      </w:pPr>
      <w:r>
        <w:rPr>
          <w:rFonts w:hint="eastAsia"/>
          <w:sz w:val="24"/>
          <w:szCs w:val="24"/>
        </w:rPr>
        <w:t>电影信息存储</w:t>
      </w:r>
    </w:p>
    <w:p w:rsidR="00F935F8" w:rsidRDefault="00FD164F">
      <w:pPr>
        <w:pStyle w:val="af0"/>
        <w:numPr>
          <w:ilvl w:val="1"/>
          <w:numId w:val="1"/>
        </w:numPr>
        <w:spacing w:line="360" w:lineRule="auto"/>
        <w:ind w:firstLineChars="0"/>
        <w:rPr>
          <w:sz w:val="24"/>
          <w:szCs w:val="24"/>
        </w:rPr>
      </w:pPr>
      <w:r>
        <w:rPr>
          <w:rFonts w:hint="eastAsia"/>
          <w:sz w:val="24"/>
          <w:szCs w:val="24"/>
        </w:rPr>
        <w:t>连接</w:t>
      </w:r>
      <w:r>
        <w:rPr>
          <w:rFonts w:hint="eastAsia"/>
          <w:sz w:val="24"/>
          <w:szCs w:val="24"/>
        </w:rPr>
        <w:t>S</w:t>
      </w:r>
      <w:r>
        <w:rPr>
          <w:sz w:val="24"/>
          <w:szCs w:val="24"/>
        </w:rPr>
        <w:t>QL</w:t>
      </w:r>
      <w:r>
        <w:rPr>
          <w:rFonts w:hint="eastAsia"/>
          <w:sz w:val="24"/>
          <w:szCs w:val="24"/>
        </w:rPr>
        <w:t>数据库：</w:t>
      </w:r>
      <w:r>
        <w:rPr>
          <w:rFonts w:hint="eastAsia"/>
          <w:sz w:val="24"/>
          <w:szCs w:val="24"/>
        </w:rPr>
        <w:t xml:space="preserve"> </w:t>
      </w:r>
      <w:r>
        <w:rPr>
          <w:rFonts w:hint="eastAsia"/>
          <w:sz w:val="24"/>
          <w:szCs w:val="24"/>
        </w:rPr>
        <w:t>前面数据</w:t>
      </w:r>
      <w:proofErr w:type="gramStart"/>
      <w:r>
        <w:rPr>
          <w:rFonts w:hint="eastAsia"/>
          <w:sz w:val="24"/>
          <w:szCs w:val="24"/>
        </w:rPr>
        <w:t>爬取完成</w:t>
      </w:r>
      <w:proofErr w:type="gramEnd"/>
      <w:r>
        <w:rPr>
          <w:rFonts w:hint="eastAsia"/>
          <w:sz w:val="24"/>
          <w:szCs w:val="24"/>
        </w:rPr>
        <w:t>后，我们连接</w:t>
      </w:r>
      <w:r>
        <w:rPr>
          <w:sz w:val="24"/>
          <w:szCs w:val="24"/>
        </w:rPr>
        <w:t>My_SQL</w:t>
      </w:r>
      <w:r>
        <w:rPr>
          <w:rFonts w:hint="eastAsia"/>
          <w:sz w:val="24"/>
          <w:szCs w:val="24"/>
        </w:rPr>
        <w:t>，创建数据库和表，发送请求，获取响应。</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1926"/>
        <w:gridCol w:w="1927"/>
        <w:gridCol w:w="1927"/>
      </w:tblGrid>
      <w:tr w:rsidR="00F935F8">
        <w:trPr>
          <w:trHeight w:val="284"/>
          <w:jc w:val="center"/>
        </w:trPr>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4"/>
          <w:jc w:val="center"/>
        </w:trPr>
        <w:tc>
          <w:tcPr>
            <w:tcW w:w="1926" w:type="dxa"/>
            <w:tcBorders>
              <w:top w:val="single" w:sz="6" w:space="0" w:color="auto"/>
            </w:tcBorders>
          </w:tcPr>
          <w:p w:rsidR="00F935F8" w:rsidRDefault="00FD164F">
            <w:pPr>
              <w:spacing w:line="360" w:lineRule="auto"/>
              <w:jc w:val="center"/>
              <w:rPr>
                <w:sz w:val="24"/>
                <w:szCs w:val="24"/>
              </w:rPr>
            </w:pPr>
            <w:r>
              <w:rPr>
                <w:sz w:val="24"/>
                <w:szCs w:val="24"/>
              </w:rPr>
              <w:t>N</w:t>
            </w:r>
            <w:r>
              <w:rPr>
                <w:rFonts w:hint="eastAsia"/>
                <w:sz w:val="24"/>
                <w:szCs w:val="24"/>
              </w:rPr>
              <w:t>umber</w:t>
            </w:r>
          </w:p>
        </w:tc>
        <w:tc>
          <w:tcPr>
            <w:tcW w:w="1926" w:type="dxa"/>
            <w:tcBorders>
              <w:top w:val="single" w:sz="6" w:space="0" w:color="auto"/>
            </w:tcBorders>
          </w:tcPr>
          <w:p w:rsidR="00F935F8" w:rsidRDefault="00FD164F">
            <w:pPr>
              <w:spacing w:line="360" w:lineRule="auto"/>
              <w:jc w:val="center"/>
              <w:rPr>
                <w:sz w:val="24"/>
                <w:szCs w:val="24"/>
              </w:rPr>
            </w:pPr>
            <w:r>
              <w:rPr>
                <w:rFonts w:hint="eastAsia"/>
                <w:sz w:val="24"/>
                <w:szCs w:val="24"/>
              </w:rPr>
              <w:t>编号</w:t>
            </w:r>
          </w:p>
        </w:tc>
        <w:tc>
          <w:tcPr>
            <w:tcW w:w="1927" w:type="dxa"/>
            <w:tcBorders>
              <w:top w:val="single" w:sz="6" w:space="0" w:color="auto"/>
            </w:tcBorders>
          </w:tcPr>
          <w:p w:rsidR="00F935F8" w:rsidRDefault="00FD164F">
            <w:pPr>
              <w:spacing w:line="360" w:lineRule="auto"/>
              <w:jc w:val="center"/>
              <w:rPr>
                <w:sz w:val="24"/>
                <w:szCs w:val="24"/>
              </w:rPr>
            </w:pPr>
            <w:r>
              <w:rPr>
                <w:sz w:val="24"/>
                <w:szCs w:val="24"/>
              </w:rPr>
              <w:t>string</w:t>
            </w:r>
          </w:p>
        </w:tc>
        <w:tc>
          <w:tcPr>
            <w:tcW w:w="1927"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left="839" w:firstLine="480"/>
        <w:rPr>
          <w:sz w:val="24"/>
          <w:szCs w:val="24"/>
        </w:rPr>
      </w:pPr>
      <w:r>
        <w:rPr>
          <w:rFonts w:hint="eastAsia"/>
          <w:sz w:val="24"/>
          <w:szCs w:val="24"/>
        </w:rPr>
        <w:t>响应数据：</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2"/>
        <w:gridCol w:w="1922"/>
        <w:gridCol w:w="1923"/>
        <w:gridCol w:w="1923"/>
      </w:tblGrid>
      <w:tr w:rsidR="00F935F8">
        <w:trPr>
          <w:trHeight w:val="286"/>
          <w:jc w:val="center"/>
        </w:trPr>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6"/>
          <w:jc w:val="center"/>
        </w:trPr>
        <w:tc>
          <w:tcPr>
            <w:tcW w:w="1922" w:type="dxa"/>
            <w:tcBorders>
              <w:top w:val="single" w:sz="6" w:space="0" w:color="auto"/>
            </w:tcBorders>
          </w:tcPr>
          <w:p w:rsidR="00F935F8" w:rsidRDefault="00FD164F">
            <w:pPr>
              <w:spacing w:line="360" w:lineRule="auto"/>
              <w:jc w:val="center"/>
              <w:rPr>
                <w:sz w:val="24"/>
                <w:szCs w:val="24"/>
              </w:rPr>
            </w:pPr>
            <w:r>
              <w:rPr>
                <w:sz w:val="24"/>
                <w:szCs w:val="24"/>
              </w:rPr>
              <w:t>c</w:t>
            </w:r>
            <w:r>
              <w:rPr>
                <w:rFonts w:hint="eastAsia"/>
                <w:sz w:val="24"/>
                <w:szCs w:val="24"/>
              </w:rPr>
              <w:t>ode</w:t>
            </w:r>
          </w:p>
        </w:tc>
        <w:tc>
          <w:tcPr>
            <w:tcW w:w="1922" w:type="dxa"/>
            <w:tcBorders>
              <w:top w:val="single" w:sz="6" w:space="0" w:color="auto"/>
            </w:tcBorders>
          </w:tcPr>
          <w:p w:rsidR="00F935F8" w:rsidRDefault="00FD164F">
            <w:pPr>
              <w:spacing w:line="360" w:lineRule="auto"/>
              <w:jc w:val="center"/>
              <w:rPr>
                <w:sz w:val="24"/>
                <w:szCs w:val="24"/>
              </w:rPr>
            </w:pPr>
            <w:r>
              <w:rPr>
                <w:rFonts w:hint="eastAsia"/>
                <w:sz w:val="24"/>
                <w:szCs w:val="24"/>
              </w:rPr>
              <w:t>状态码</w:t>
            </w:r>
          </w:p>
        </w:tc>
        <w:tc>
          <w:tcPr>
            <w:tcW w:w="1923" w:type="dxa"/>
            <w:tcBorders>
              <w:top w:val="single" w:sz="6" w:space="0" w:color="auto"/>
            </w:tcBorders>
          </w:tcPr>
          <w:p w:rsidR="00F935F8" w:rsidRDefault="00FD164F">
            <w:pPr>
              <w:spacing w:line="360" w:lineRule="auto"/>
              <w:jc w:val="center"/>
              <w:rPr>
                <w:sz w:val="24"/>
                <w:szCs w:val="24"/>
              </w:rPr>
            </w:pPr>
            <w:r>
              <w:rPr>
                <w:sz w:val="24"/>
                <w:szCs w:val="24"/>
              </w:rPr>
              <w:t>int</w:t>
            </w:r>
          </w:p>
        </w:tc>
        <w:tc>
          <w:tcPr>
            <w:tcW w:w="1923"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294"/>
          <w:jc w:val="center"/>
        </w:trPr>
        <w:tc>
          <w:tcPr>
            <w:tcW w:w="1922" w:type="dxa"/>
          </w:tcPr>
          <w:p w:rsidR="00F935F8" w:rsidRDefault="00FD164F">
            <w:pPr>
              <w:spacing w:line="360" w:lineRule="auto"/>
              <w:jc w:val="center"/>
              <w:rPr>
                <w:sz w:val="24"/>
                <w:szCs w:val="24"/>
              </w:rPr>
            </w:pPr>
            <w:r>
              <w:rPr>
                <w:sz w:val="24"/>
                <w:szCs w:val="24"/>
              </w:rPr>
              <w:t>data</w:t>
            </w:r>
          </w:p>
        </w:tc>
        <w:tc>
          <w:tcPr>
            <w:tcW w:w="1922" w:type="dxa"/>
          </w:tcPr>
          <w:p w:rsidR="00F935F8" w:rsidRDefault="00FD164F">
            <w:pPr>
              <w:spacing w:line="360" w:lineRule="auto"/>
              <w:jc w:val="center"/>
              <w:rPr>
                <w:sz w:val="24"/>
                <w:szCs w:val="24"/>
              </w:rPr>
            </w:pPr>
            <w:r>
              <w:rPr>
                <w:rFonts w:hint="eastAsia"/>
                <w:sz w:val="24"/>
                <w:szCs w:val="24"/>
              </w:rPr>
              <w:t>返回数据</w:t>
            </w:r>
            <w:r>
              <w:rPr>
                <w:rFonts w:hint="eastAsia"/>
                <w:sz w:val="24"/>
                <w:szCs w:val="24"/>
              </w:rPr>
              <w:t>[token]</w:t>
            </w:r>
          </w:p>
        </w:tc>
        <w:tc>
          <w:tcPr>
            <w:tcW w:w="1923" w:type="dxa"/>
          </w:tcPr>
          <w:p w:rsidR="00F935F8" w:rsidRDefault="00FD164F">
            <w:pPr>
              <w:spacing w:line="360" w:lineRule="auto"/>
              <w:jc w:val="center"/>
              <w:rPr>
                <w:sz w:val="24"/>
                <w:szCs w:val="24"/>
              </w:rPr>
            </w:pPr>
            <w:r>
              <w:rPr>
                <w:sz w:val="24"/>
                <w:szCs w:val="24"/>
              </w:rPr>
              <w:t>dict</w:t>
            </w:r>
          </w:p>
        </w:tc>
        <w:tc>
          <w:tcPr>
            <w:tcW w:w="1923"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286"/>
          <w:jc w:val="center"/>
        </w:trPr>
        <w:tc>
          <w:tcPr>
            <w:tcW w:w="1922" w:type="dxa"/>
          </w:tcPr>
          <w:p w:rsidR="00F935F8" w:rsidRDefault="00FD164F">
            <w:pPr>
              <w:spacing w:line="360" w:lineRule="auto"/>
              <w:jc w:val="center"/>
              <w:rPr>
                <w:sz w:val="24"/>
                <w:szCs w:val="24"/>
              </w:rPr>
            </w:pPr>
            <w:r>
              <w:rPr>
                <w:sz w:val="24"/>
                <w:szCs w:val="24"/>
              </w:rPr>
              <w:t>error</w:t>
            </w:r>
          </w:p>
        </w:tc>
        <w:tc>
          <w:tcPr>
            <w:tcW w:w="1922" w:type="dxa"/>
          </w:tcPr>
          <w:p w:rsidR="00F935F8" w:rsidRDefault="00FD164F">
            <w:pPr>
              <w:spacing w:line="360" w:lineRule="auto"/>
              <w:jc w:val="center"/>
              <w:rPr>
                <w:sz w:val="24"/>
                <w:szCs w:val="24"/>
              </w:rPr>
            </w:pPr>
            <w:r>
              <w:rPr>
                <w:rFonts w:hint="eastAsia"/>
                <w:sz w:val="24"/>
                <w:szCs w:val="24"/>
              </w:rPr>
              <w:t>返回错误原因</w:t>
            </w:r>
          </w:p>
        </w:tc>
        <w:tc>
          <w:tcPr>
            <w:tcW w:w="1923" w:type="dxa"/>
          </w:tcPr>
          <w:p w:rsidR="00F935F8" w:rsidRDefault="00FD164F">
            <w:pPr>
              <w:spacing w:line="360" w:lineRule="auto"/>
              <w:jc w:val="center"/>
              <w:rPr>
                <w:sz w:val="24"/>
                <w:szCs w:val="24"/>
              </w:rPr>
            </w:pPr>
            <w:r>
              <w:rPr>
                <w:sz w:val="24"/>
                <w:szCs w:val="24"/>
              </w:rPr>
              <w:t>char</w:t>
            </w:r>
          </w:p>
        </w:tc>
        <w:tc>
          <w:tcPr>
            <w:tcW w:w="1923" w:type="dxa"/>
          </w:tcPr>
          <w:p w:rsidR="00F935F8" w:rsidRDefault="00FD164F">
            <w:pPr>
              <w:spacing w:line="360" w:lineRule="auto"/>
              <w:jc w:val="center"/>
              <w:rPr>
                <w:sz w:val="24"/>
                <w:szCs w:val="24"/>
              </w:rPr>
            </w:pPr>
            <w:r>
              <w:rPr>
                <w:rFonts w:hint="eastAsia"/>
                <w:sz w:val="24"/>
                <w:szCs w:val="24"/>
              </w:rPr>
              <w:t>与</w:t>
            </w:r>
            <w:r>
              <w:rPr>
                <w:rFonts w:hint="eastAsia"/>
                <w:sz w:val="24"/>
                <w:szCs w:val="24"/>
              </w:rPr>
              <w:t>data</w:t>
            </w:r>
            <w:r>
              <w:rPr>
                <w:rFonts w:hint="eastAsia"/>
                <w:sz w:val="24"/>
                <w:szCs w:val="24"/>
              </w:rPr>
              <w:t>二选</w:t>
            </w:r>
            <w:proofErr w:type="gramStart"/>
            <w:r>
              <w:rPr>
                <w:rFonts w:hint="eastAsia"/>
                <w:sz w:val="24"/>
                <w:szCs w:val="24"/>
              </w:rPr>
              <w:t>一</w:t>
            </w:r>
            <w:proofErr w:type="gramEnd"/>
          </w:p>
        </w:tc>
      </w:tr>
    </w:tbl>
    <w:p w:rsidR="00F935F8" w:rsidRDefault="00FD164F">
      <w:pPr>
        <w:pStyle w:val="af0"/>
        <w:numPr>
          <w:ilvl w:val="0"/>
          <w:numId w:val="6"/>
        </w:numPr>
        <w:spacing w:line="360" w:lineRule="auto"/>
        <w:ind w:firstLineChars="0"/>
        <w:rPr>
          <w:sz w:val="24"/>
          <w:szCs w:val="24"/>
        </w:rPr>
      </w:pPr>
      <w:r>
        <w:rPr>
          <w:rFonts w:hint="eastAsia"/>
          <w:sz w:val="24"/>
          <w:szCs w:val="24"/>
        </w:rPr>
        <w:t>数据信息存储</w:t>
      </w:r>
    </w:p>
    <w:p w:rsidR="00F935F8" w:rsidRDefault="00FD164F">
      <w:pPr>
        <w:pStyle w:val="af0"/>
        <w:spacing w:line="360" w:lineRule="auto"/>
        <w:ind w:firstLine="480"/>
        <w:rPr>
          <w:sz w:val="24"/>
          <w:szCs w:val="24"/>
        </w:rPr>
      </w:pPr>
      <w:r>
        <w:rPr>
          <w:rFonts w:hint="eastAsia"/>
          <w:sz w:val="24"/>
          <w:szCs w:val="24"/>
        </w:rPr>
        <w:t>响应获取成功后，将响应进行解析，获取响应内的数据，并将数据存储到</w:t>
      </w:r>
      <w:r>
        <w:rPr>
          <w:rFonts w:hint="eastAsia"/>
          <w:sz w:val="24"/>
          <w:szCs w:val="24"/>
        </w:rPr>
        <w:t>My</w:t>
      </w:r>
      <w:r>
        <w:rPr>
          <w:sz w:val="24"/>
          <w:szCs w:val="24"/>
        </w:rPr>
        <w:t>_SQL</w:t>
      </w:r>
      <w:r>
        <w:rPr>
          <w:rFonts w:hint="eastAsia"/>
          <w:sz w:val="24"/>
          <w:szCs w:val="24"/>
        </w:rPr>
        <w:t>数据库里。</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1926"/>
        <w:gridCol w:w="1927"/>
        <w:gridCol w:w="1927"/>
      </w:tblGrid>
      <w:tr w:rsidR="00F935F8">
        <w:trPr>
          <w:trHeight w:val="284"/>
          <w:jc w:val="center"/>
        </w:trPr>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4"/>
          <w:jc w:val="center"/>
        </w:trPr>
        <w:tc>
          <w:tcPr>
            <w:tcW w:w="1926" w:type="dxa"/>
            <w:tcBorders>
              <w:top w:val="single" w:sz="6" w:space="0" w:color="auto"/>
            </w:tcBorders>
          </w:tcPr>
          <w:p w:rsidR="00F935F8" w:rsidRDefault="00FD164F">
            <w:pPr>
              <w:spacing w:line="360" w:lineRule="auto"/>
              <w:jc w:val="center"/>
              <w:rPr>
                <w:sz w:val="24"/>
                <w:szCs w:val="24"/>
              </w:rPr>
            </w:pPr>
            <w:r>
              <w:rPr>
                <w:sz w:val="24"/>
                <w:szCs w:val="24"/>
              </w:rPr>
              <w:t>N</w:t>
            </w:r>
            <w:r>
              <w:rPr>
                <w:rFonts w:hint="eastAsia"/>
                <w:sz w:val="24"/>
                <w:szCs w:val="24"/>
              </w:rPr>
              <w:t>umber</w:t>
            </w:r>
          </w:p>
        </w:tc>
        <w:tc>
          <w:tcPr>
            <w:tcW w:w="1926" w:type="dxa"/>
            <w:tcBorders>
              <w:top w:val="single" w:sz="6" w:space="0" w:color="auto"/>
            </w:tcBorders>
          </w:tcPr>
          <w:p w:rsidR="00F935F8" w:rsidRDefault="00FD164F">
            <w:pPr>
              <w:spacing w:line="360" w:lineRule="auto"/>
              <w:jc w:val="center"/>
              <w:rPr>
                <w:sz w:val="24"/>
                <w:szCs w:val="24"/>
              </w:rPr>
            </w:pPr>
            <w:r>
              <w:rPr>
                <w:rFonts w:hint="eastAsia"/>
                <w:sz w:val="24"/>
                <w:szCs w:val="24"/>
              </w:rPr>
              <w:t>编号</w:t>
            </w:r>
          </w:p>
        </w:tc>
        <w:tc>
          <w:tcPr>
            <w:tcW w:w="1927" w:type="dxa"/>
            <w:tcBorders>
              <w:top w:val="single" w:sz="6" w:space="0" w:color="auto"/>
            </w:tcBorders>
          </w:tcPr>
          <w:p w:rsidR="00F935F8" w:rsidRDefault="00FD164F">
            <w:pPr>
              <w:spacing w:line="360" w:lineRule="auto"/>
              <w:jc w:val="center"/>
              <w:rPr>
                <w:sz w:val="24"/>
                <w:szCs w:val="24"/>
              </w:rPr>
            </w:pPr>
            <w:r>
              <w:rPr>
                <w:sz w:val="24"/>
                <w:szCs w:val="24"/>
              </w:rPr>
              <w:t>string</w:t>
            </w:r>
          </w:p>
        </w:tc>
        <w:tc>
          <w:tcPr>
            <w:tcW w:w="1927"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left="839" w:firstLine="480"/>
        <w:rPr>
          <w:sz w:val="24"/>
          <w:szCs w:val="24"/>
        </w:rPr>
      </w:pPr>
      <w:r>
        <w:rPr>
          <w:rFonts w:hint="eastAsia"/>
          <w:sz w:val="24"/>
          <w:szCs w:val="24"/>
        </w:rPr>
        <w:t>响应数据：</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2"/>
        <w:gridCol w:w="1922"/>
        <w:gridCol w:w="1923"/>
        <w:gridCol w:w="1923"/>
      </w:tblGrid>
      <w:tr w:rsidR="00F935F8">
        <w:trPr>
          <w:trHeight w:val="286"/>
          <w:jc w:val="center"/>
        </w:trPr>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6"/>
          <w:jc w:val="center"/>
        </w:trPr>
        <w:tc>
          <w:tcPr>
            <w:tcW w:w="1922" w:type="dxa"/>
            <w:tcBorders>
              <w:top w:val="single" w:sz="6" w:space="0" w:color="auto"/>
            </w:tcBorders>
          </w:tcPr>
          <w:p w:rsidR="00F935F8" w:rsidRDefault="00FD164F">
            <w:pPr>
              <w:spacing w:line="360" w:lineRule="auto"/>
              <w:jc w:val="center"/>
              <w:rPr>
                <w:sz w:val="24"/>
                <w:szCs w:val="24"/>
              </w:rPr>
            </w:pPr>
            <w:r>
              <w:rPr>
                <w:sz w:val="24"/>
                <w:szCs w:val="24"/>
              </w:rPr>
              <w:lastRenderedPageBreak/>
              <w:t>N</w:t>
            </w:r>
            <w:r>
              <w:rPr>
                <w:rFonts w:hint="eastAsia"/>
                <w:sz w:val="24"/>
                <w:szCs w:val="24"/>
              </w:rPr>
              <w:t>umber</w:t>
            </w:r>
          </w:p>
        </w:tc>
        <w:tc>
          <w:tcPr>
            <w:tcW w:w="1922" w:type="dxa"/>
            <w:tcBorders>
              <w:top w:val="single" w:sz="6" w:space="0" w:color="auto"/>
            </w:tcBorders>
          </w:tcPr>
          <w:p w:rsidR="00F935F8" w:rsidRDefault="00FD164F">
            <w:pPr>
              <w:spacing w:line="360" w:lineRule="auto"/>
              <w:jc w:val="center"/>
              <w:rPr>
                <w:sz w:val="24"/>
                <w:szCs w:val="24"/>
              </w:rPr>
            </w:pPr>
            <w:r>
              <w:rPr>
                <w:rFonts w:hint="eastAsia"/>
                <w:sz w:val="24"/>
                <w:szCs w:val="24"/>
              </w:rPr>
              <w:t>编号</w:t>
            </w:r>
          </w:p>
        </w:tc>
        <w:tc>
          <w:tcPr>
            <w:tcW w:w="1923" w:type="dxa"/>
            <w:tcBorders>
              <w:top w:val="single" w:sz="6" w:space="0" w:color="auto"/>
            </w:tcBorders>
          </w:tcPr>
          <w:p w:rsidR="00F935F8" w:rsidRDefault="00FD164F">
            <w:pPr>
              <w:spacing w:line="360" w:lineRule="auto"/>
              <w:jc w:val="center"/>
              <w:rPr>
                <w:sz w:val="24"/>
                <w:szCs w:val="24"/>
              </w:rPr>
            </w:pPr>
            <w:r>
              <w:rPr>
                <w:sz w:val="24"/>
                <w:szCs w:val="24"/>
              </w:rPr>
              <w:t>string</w:t>
            </w:r>
          </w:p>
        </w:tc>
        <w:tc>
          <w:tcPr>
            <w:tcW w:w="1923"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294"/>
          <w:jc w:val="center"/>
        </w:trPr>
        <w:tc>
          <w:tcPr>
            <w:tcW w:w="1922" w:type="dxa"/>
          </w:tcPr>
          <w:p w:rsidR="00F935F8" w:rsidRDefault="00FD164F">
            <w:pPr>
              <w:spacing w:line="360" w:lineRule="auto"/>
              <w:jc w:val="center"/>
              <w:rPr>
                <w:sz w:val="24"/>
                <w:szCs w:val="24"/>
              </w:rPr>
            </w:pPr>
            <w:r>
              <w:rPr>
                <w:sz w:val="24"/>
                <w:szCs w:val="24"/>
              </w:rPr>
              <w:t>M</w:t>
            </w:r>
            <w:r>
              <w:rPr>
                <w:rFonts w:hint="eastAsia"/>
                <w:sz w:val="24"/>
                <w:szCs w:val="24"/>
              </w:rPr>
              <w:t>essage</w:t>
            </w:r>
          </w:p>
        </w:tc>
        <w:tc>
          <w:tcPr>
            <w:tcW w:w="1922" w:type="dxa"/>
          </w:tcPr>
          <w:p w:rsidR="00F935F8" w:rsidRDefault="00FD164F">
            <w:pPr>
              <w:spacing w:line="360" w:lineRule="auto"/>
              <w:jc w:val="center"/>
              <w:rPr>
                <w:sz w:val="24"/>
                <w:szCs w:val="24"/>
              </w:rPr>
            </w:pPr>
            <w:r>
              <w:rPr>
                <w:rFonts w:hint="eastAsia"/>
                <w:sz w:val="24"/>
                <w:szCs w:val="24"/>
              </w:rPr>
              <w:t>编号信息</w:t>
            </w:r>
          </w:p>
        </w:tc>
        <w:tc>
          <w:tcPr>
            <w:tcW w:w="1923" w:type="dxa"/>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1923" w:type="dxa"/>
          </w:tcPr>
          <w:p w:rsidR="00F935F8" w:rsidRDefault="00FD164F">
            <w:pPr>
              <w:spacing w:line="360" w:lineRule="auto"/>
              <w:jc w:val="center"/>
              <w:rPr>
                <w:sz w:val="24"/>
                <w:szCs w:val="24"/>
              </w:rPr>
            </w:pPr>
            <w:r>
              <w:rPr>
                <w:rFonts w:hint="eastAsia"/>
                <w:sz w:val="24"/>
                <w:szCs w:val="24"/>
              </w:rPr>
              <w:t>编号对应的详细信息</w:t>
            </w:r>
          </w:p>
        </w:tc>
      </w:tr>
    </w:tbl>
    <w:p w:rsidR="00F935F8" w:rsidRDefault="00FD164F">
      <w:pPr>
        <w:pStyle w:val="af0"/>
        <w:numPr>
          <w:ilvl w:val="0"/>
          <w:numId w:val="6"/>
        </w:numPr>
        <w:spacing w:line="360" w:lineRule="auto"/>
        <w:ind w:firstLineChars="0"/>
        <w:rPr>
          <w:sz w:val="24"/>
          <w:szCs w:val="24"/>
        </w:rPr>
      </w:pPr>
      <w:r>
        <w:rPr>
          <w:rFonts w:hint="eastAsia"/>
          <w:sz w:val="24"/>
          <w:szCs w:val="24"/>
        </w:rPr>
        <w:t>电影信息分类</w:t>
      </w:r>
    </w:p>
    <w:p w:rsidR="00F935F8" w:rsidRDefault="00FD164F">
      <w:pPr>
        <w:pStyle w:val="af0"/>
        <w:spacing w:line="360" w:lineRule="auto"/>
        <w:ind w:firstLine="480"/>
        <w:rPr>
          <w:sz w:val="24"/>
          <w:szCs w:val="24"/>
        </w:rPr>
      </w:pPr>
      <w:r>
        <w:rPr>
          <w:rFonts w:hint="eastAsia"/>
          <w:sz w:val="24"/>
          <w:szCs w:val="24"/>
        </w:rPr>
        <w:t>引入数据库，将库里的数据导出，对电影数据信息进行分类处理，将部分属性相同的收集到一起，为后面的电影分析做准备。</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1926"/>
        <w:gridCol w:w="1927"/>
        <w:gridCol w:w="1927"/>
      </w:tblGrid>
      <w:tr w:rsidR="00F935F8">
        <w:trPr>
          <w:trHeight w:val="291"/>
          <w:jc w:val="center"/>
        </w:trPr>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91"/>
          <w:jc w:val="center"/>
        </w:trPr>
        <w:tc>
          <w:tcPr>
            <w:tcW w:w="1926" w:type="dxa"/>
            <w:tcBorders>
              <w:top w:val="single" w:sz="6" w:space="0" w:color="auto"/>
            </w:tcBorders>
          </w:tcPr>
          <w:p w:rsidR="00F935F8" w:rsidRDefault="00FD164F">
            <w:pPr>
              <w:spacing w:line="360" w:lineRule="auto"/>
              <w:jc w:val="center"/>
              <w:rPr>
                <w:sz w:val="24"/>
                <w:szCs w:val="24"/>
              </w:rPr>
            </w:pPr>
            <w:r>
              <w:rPr>
                <w:sz w:val="24"/>
                <w:szCs w:val="24"/>
              </w:rPr>
              <w:t>Id</w:t>
            </w:r>
          </w:p>
        </w:tc>
        <w:tc>
          <w:tcPr>
            <w:tcW w:w="1926" w:type="dxa"/>
            <w:tcBorders>
              <w:top w:val="single" w:sz="6" w:space="0" w:color="auto"/>
            </w:tcBorders>
          </w:tcPr>
          <w:p w:rsidR="00F935F8" w:rsidRDefault="00FD164F">
            <w:pPr>
              <w:spacing w:line="360" w:lineRule="auto"/>
              <w:jc w:val="center"/>
              <w:rPr>
                <w:sz w:val="24"/>
                <w:szCs w:val="24"/>
              </w:rPr>
            </w:pPr>
            <w:r>
              <w:rPr>
                <w:rFonts w:hint="eastAsia"/>
                <w:sz w:val="24"/>
                <w:szCs w:val="24"/>
              </w:rPr>
              <w:t>电影编号</w:t>
            </w:r>
          </w:p>
        </w:tc>
        <w:tc>
          <w:tcPr>
            <w:tcW w:w="1927" w:type="dxa"/>
            <w:tcBorders>
              <w:top w:val="single" w:sz="6" w:space="0" w:color="auto"/>
            </w:tcBorders>
          </w:tcPr>
          <w:p w:rsidR="00F935F8" w:rsidRDefault="00FD164F">
            <w:pPr>
              <w:spacing w:line="360" w:lineRule="auto"/>
              <w:jc w:val="center"/>
              <w:rPr>
                <w:sz w:val="24"/>
                <w:szCs w:val="24"/>
              </w:rPr>
            </w:pPr>
            <w:r>
              <w:rPr>
                <w:sz w:val="24"/>
                <w:szCs w:val="24"/>
              </w:rPr>
              <w:t>string</w:t>
            </w:r>
          </w:p>
        </w:tc>
        <w:tc>
          <w:tcPr>
            <w:tcW w:w="1927"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300"/>
          <w:jc w:val="center"/>
        </w:trPr>
        <w:tc>
          <w:tcPr>
            <w:tcW w:w="1926" w:type="dxa"/>
          </w:tcPr>
          <w:p w:rsidR="00F935F8" w:rsidRDefault="00FD164F">
            <w:pPr>
              <w:spacing w:line="360" w:lineRule="auto"/>
              <w:jc w:val="center"/>
              <w:rPr>
                <w:sz w:val="24"/>
                <w:szCs w:val="24"/>
              </w:rPr>
            </w:pPr>
            <w:r>
              <w:rPr>
                <w:sz w:val="24"/>
                <w:szCs w:val="24"/>
              </w:rPr>
              <w:t>Name</w:t>
            </w:r>
          </w:p>
        </w:tc>
        <w:tc>
          <w:tcPr>
            <w:tcW w:w="1926" w:type="dxa"/>
          </w:tcPr>
          <w:p w:rsidR="00F935F8" w:rsidRDefault="00FD164F">
            <w:pPr>
              <w:spacing w:line="360" w:lineRule="auto"/>
              <w:jc w:val="center"/>
              <w:rPr>
                <w:sz w:val="24"/>
                <w:szCs w:val="24"/>
              </w:rPr>
            </w:pPr>
            <w:r>
              <w:rPr>
                <w:rFonts w:hint="eastAsia"/>
                <w:sz w:val="24"/>
                <w:szCs w:val="24"/>
              </w:rPr>
              <w:t>电影名称</w:t>
            </w:r>
          </w:p>
        </w:tc>
        <w:tc>
          <w:tcPr>
            <w:tcW w:w="1927" w:type="dxa"/>
          </w:tcPr>
          <w:p w:rsidR="00F935F8" w:rsidRDefault="00FD164F">
            <w:pPr>
              <w:spacing w:line="360" w:lineRule="auto"/>
              <w:jc w:val="center"/>
              <w:rPr>
                <w:sz w:val="24"/>
                <w:szCs w:val="24"/>
              </w:rPr>
            </w:pPr>
            <w:r>
              <w:rPr>
                <w:sz w:val="24"/>
                <w:szCs w:val="24"/>
              </w:rPr>
              <w:t>string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Genre</w:t>
            </w:r>
          </w:p>
        </w:tc>
        <w:tc>
          <w:tcPr>
            <w:tcW w:w="1926" w:type="dxa"/>
          </w:tcPr>
          <w:p w:rsidR="00F935F8" w:rsidRDefault="00FD164F">
            <w:pPr>
              <w:spacing w:line="360" w:lineRule="auto"/>
              <w:jc w:val="center"/>
              <w:rPr>
                <w:sz w:val="24"/>
                <w:szCs w:val="24"/>
              </w:rPr>
            </w:pPr>
            <w:r>
              <w:rPr>
                <w:rFonts w:hint="eastAsia"/>
                <w:sz w:val="24"/>
                <w:szCs w:val="24"/>
              </w:rPr>
              <w:t>电影类型</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Directors</w:t>
            </w:r>
          </w:p>
        </w:tc>
        <w:tc>
          <w:tcPr>
            <w:tcW w:w="1926" w:type="dxa"/>
          </w:tcPr>
          <w:p w:rsidR="00F935F8" w:rsidRDefault="00FD164F">
            <w:pPr>
              <w:spacing w:line="360" w:lineRule="auto"/>
              <w:jc w:val="center"/>
              <w:rPr>
                <w:sz w:val="24"/>
                <w:szCs w:val="24"/>
              </w:rPr>
            </w:pPr>
            <w:r>
              <w:rPr>
                <w:rFonts w:hint="eastAsia"/>
                <w:sz w:val="24"/>
                <w:szCs w:val="24"/>
              </w:rPr>
              <w:t>导演列表</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All_actors</w:t>
            </w:r>
          </w:p>
        </w:tc>
        <w:tc>
          <w:tcPr>
            <w:tcW w:w="1926" w:type="dxa"/>
          </w:tcPr>
          <w:p w:rsidR="00F935F8" w:rsidRDefault="00FD164F">
            <w:pPr>
              <w:spacing w:line="360" w:lineRule="auto"/>
              <w:jc w:val="center"/>
              <w:rPr>
                <w:sz w:val="24"/>
                <w:szCs w:val="24"/>
              </w:rPr>
            </w:pPr>
            <w:r>
              <w:rPr>
                <w:rFonts w:hint="eastAsia"/>
                <w:sz w:val="24"/>
                <w:szCs w:val="24"/>
              </w:rPr>
              <w:t>主演列表</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Description</w:t>
            </w:r>
          </w:p>
        </w:tc>
        <w:tc>
          <w:tcPr>
            <w:tcW w:w="1926" w:type="dxa"/>
          </w:tcPr>
          <w:p w:rsidR="00F935F8" w:rsidRDefault="00FD164F">
            <w:pPr>
              <w:spacing w:line="360" w:lineRule="auto"/>
              <w:jc w:val="center"/>
              <w:rPr>
                <w:sz w:val="24"/>
                <w:szCs w:val="24"/>
              </w:rPr>
            </w:pPr>
            <w:r>
              <w:rPr>
                <w:rFonts w:hint="eastAsia"/>
                <w:sz w:val="24"/>
                <w:szCs w:val="24"/>
              </w:rPr>
              <w:t>电影简介</w:t>
            </w:r>
          </w:p>
        </w:tc>
        <w:tc>
          <w:tcPr>
            <w:tcW w:w="1927" w:type="dxa"/>
          </w:tcPr>
          <w:p w:rsidR="00F935F8" w:rsidRDefault="00FD164F">
            <w:pPr>
              <w:spacing w:line="360" w:lineRule="auto"/>
              <w:jc w:val="center"/>
              <w:rPr>
                <w:sz w:val="24"/>
                <w:szCs w:val="24"/>
              </w:rPr>
            </w:pPr>
            <w:r>
              <w:rPr>
                <w:sz w:val="24"/>
                <w:szCs w:val="24"/>
              </w:rPr>
              <w:t>string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Collect_count</w:t>
            </w:r>
          </w:p>
        </w:tc>
        <w:tc>
          <w:tcPr>
            <w:tcW w:w="1926" w:type="dxa"/>
          </w:tcPr>
          <w:p w:rsidR="00F935F8" w:rsidRDefault="00FD164F">
            <w:pPr>
              <w:spacing w:line="360" w:lineRule="auto"/>
              <w:jc w:val="center"/>
              <w:rPr>
                <w:sz w:val="24"/>
                <w:szCs w:val="24"/>
              </w:rPr>
            </w:pPr>
            <w:r>
              <w:rPr>
                <w:rFonts w:hint="eastAsia"/>
                <w:sz w:val="24"/>
                <w:szCs w:val="24"/>
              </w:rPr>
              <w:t>票房</w:t>
            </w:r>
          </w:p>
        </w:tc>
        <w:tc>
          <w:tcPr>
            <w:tcW w:w="1927" w:type="dxa"/>
          </w:tcPr>
          <w:p w:rsidR="00F935F8" w:rsidRDefault="00FD164F">
            <w:pPr>
              <w:spacing w:line="360" w:lineRule="auto"/>
              <w:jc w:val="center"/>
              <w:rPr>
                <w:sz w:val="24"/>
                <w:szCs w:val="24"/>
              </w:rPr>
            </w:pPr>
            <w:r>
              <w:rPr>
                <w:sz w:val="24"/>
                <w:szCs w:val="24"/>
              </w:rPr>
              <w:t>int</w:t>
            </w:r>
          </w:p>
        </w:tc>
        <w:tc>
          <w:tcPr>
            <w:tcW w:w="1927" w:type="dxa"/>
          </w:tcPr>
          <w:p w:rsidR="00F935F8" w:rsidRDefault="00F935F8">
            <w:pPr>
              <w:spacing w:line="360" w:lineRule="auto"/>
              <w:jc w:val="center"/>
              <w:rPr>
                <w:sz w:val="24"/>
                <w:szCs w:val="24"/>
              </w:rPr>
            </w:pP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R</w:t>
            </w:r>
            <w:r>
              <w:rPr>
                <w:rFonts w:hint="eastAsia"/>
                <w:sz w:val="24"/>
                <w:szCs w:val="24"/>
              </w:rPr>
              <w:t>eview</w:t>
            </w:r>
          </w:p>
        </w:tc>
        <w:tc>
          <w:tcPr>
            <w:tcW w:w="1926" w:type="dxa"/>
          </w:tcPr>
          <w:p w:rsidR="00F935F8" w:rsidRDefault="00FD164F">
            <w:pPr>
              <w:spacing w:line="360" w:lineRule="auto"/>
              <w:jc w:val="center"/>
              <w:rPr>
                <w:sz w:val="24"/>
                <w:szCs w:val="24"/>
              </w:rPr>
            </w:pPr>
            <w:r>
              <w:rPr>
                <w:rFonts w:hint="eastAsia"/>
                <w:sz w:val="24"/>
                <w:szCs w:val="24"/>
              </w:rPr>
              <w:t>影评</w:t>
            </w:r>
          </w:p>
        </w:tc>
        <w:tc>
          <w:tcPr>
            <w:tcW w:w="1927" w:type="dxa"/>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1927" w:type="dxa"/>
          </w:tcPr>
          <w:p w:rsidR="00F935F8" w:rsidRDefault="00F935F8">
            <w:pPr>
              <w:spacing w:line="360" w:lineRule="auto"/>
              <w:jc w:val="center"/>
              <w:rPr>
                <w:sz w:val="24"/>
                <w:szCs w:val="24"/>
              </w:rPr>
            </w:pP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DatePublished</w:t>
            </w:r>
          </w:p>
        </w:tc>
        <w:tc>
          <w:tcPr>
            <w:tcW w:w="1926" w:type="dxa"/>
          </w:tcPr>
          <w:p w:rsidR="00F935F8" w:rsidRDefault="00FD164F">
            <w:pPr>
              <w:spacing w:line="360" w:lineRule="auto"/>
              <w:jc w:val="center"/>
              <w:rPr>
                <w:sz w:val="24"/>
                <w:szCs w:val="24"/>
              </w:rPr>
            </w:pPr>
            <w:r>
              <w:rPr>
                <w:rFonts w:hint="eastAsia"/>
                <w:sz w:val="24"/>
                <w:szCs w:val="24"/>
              </w:rPr>
              <w:t>上映时间</w:t>
            </w:r>
          </w:p>
        </w:tc>
        <w:tc>
          <w:tcPr>
            <w:tcW w:w="1927" w:type="dxa"/>
          </w:tcPr>
          <w:p w:rsidR="00F935F8" w:rsidRDefault="00FD164F">
            <w:pPr>
              <w:spacing w:line="360" w:lineRule="auto"/>
              <w:jc w:val="center"/>
              <w:rPr>
                <w:sz w:val="24"/>
                <w:szCs w:val="24"/>
              </w:rPr>
            </w:pPr>
            <w:r>
              <w:rPr>
                <w:sz w:val="24"/>
                <w:szCs w:val="24"/>
              </w:rPr>
              <w:t>int</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R</w:t>
            </w:r>
            <w:r>
              <w:rPr>
                <w:rFonts w:hint="eastAsia"/>
                <w:sz w:val="24"/>
                <w:szCs w:val="24"/>
              </w:rPr>
              <w:t>elease</w:t>
            </w:r>
          </w:p>
        </w:tc>
        <w:tc>
          <w:tcPr>
            <w:tcW w:w="1926" w:type="dxa"/>
          </w:tcPr>
          <w:p w:rsidR="00F935F8" w:rsidRDefault="00FD164F">
            <w:pPr>
              <w:spacing w:line="360" w:lineRule="auto"/>
              <w:jc w:val="center"/>
              <w:rPr>
                <w:sz w:val="24"/>
                <w:szCs w:val="24"/>
              </w:rPr>
            </w:pPr>
            <w:r>
              <w:rPr>
                <w:rFonts w:hint="eastAsia"/>
                <w:sz w:val="24"/>
                <w:szCs w:val="24"/>
              </w:rPr>
              <w:t>上映方式</w:t>
            </w:r>
          </w:p>
        </w:tc>
        <w:tc>
          <w:tcPr>
            <w:tcW w:w="1927" w:type="dxa"/>
          </w:tcPr>
          <w:p w:rsidR="00F935F8" w:rsidRDefault="00FD164F">
            <w:pPr>
              <w:spacing w:line="360" w:lineRule="auto"/>
              <w:jc w:val="center"/>
              <w:rPr>
                <w:sz w:val="24"/>
                <w:szCs w:val="24"/>
              </w:rPr>
            </w:pPr>
            <w:r>
              <w:rPr>
                <w:sz w:val="24"/>
                <w:szCs w:val="24"/>
              </w:rPr>
              <w:t>s</w:t>
            </w:r>
            <w:r>
              <w:rPr>
                <w:rFonts w:hint="eastAsia"/>
                <w:sz w:val="24"/>
                <w:szCs w:val="24"/>
              </w:rPr>
              <w:t>tring</w:t>
            </w:r>
          </w:p>
        </w:tc>
        <w:tc>
          <w:tcPr>
            <w:tcW w:w="1927" w:type="dxa"/>
          </w:tcPr>
          <w:p w:rsidR="00F935F8" w:rsidRDefault="00FD164F">
            <w:pPr>
              <w:spacing w:line="360" w:lineRule="auto"/>
              <w:jc w:val="center"/>
              <w:rPr>
                <w:sz w:val="24"/>
                <w:szCs w:val="24"/>
              </w:rPr>
            </w:pPr>
            <w:r>
              <w:rPr>
                <w:rFonts w:hint="eastAsia"/>
                <w:sz w:val="24"/>
                <w:szCs w:val="24"/>
              </w:rPr>
              <w:t>必填</w:t>
            </w:r>
          </w:p>
        </w:tc>
      </w:tr>
      <w:tr w:rsidR="00F935F8">
        <w:trPr>
          <w:trHeight w:val="291"/>
          <w:jc w:val="center"/>
        </w:trPr>
        <w:tc>
          <w:tcPr>
            <w:tcW w:w="1926" w:type="dxa"/>
          </w:tcPr>
          <w:p w:rsidR="00F935F8" w:rsidRDefault="00FD164F">
            <w:pPr>
              <w:spacing w:line="360" w:lineRule="auto"/>
              <w:jc w:val="center"/>
              <w:rPr>
                <w:sz w:val="24"/>
                <w:szCs w:val="24"/>
              </w:rPr>
            </w:pPr>
            <w:r>
              <w:rPr>
                <w:sz w:val="24"/>
                <w:szCs w:val="24"/>
              </w:rPr>
              <w:t>Region</w:t>
            </w:r>
          </w:p>
        </w:tc>
        <w:tc>
          <w:tcPr>
            <w:tcW w:w="1926" w:type="dxa"/>
          </w:tcPr>
          <w:p w:rsidR="00F935F8" w:rsidRDefault="00FD164F">
            <w:pPr>
              <w:spacing w:line="360" w:lineRule="auto"/>
              <w:jc w:val="center"/>
              <w:rPr>
                <w:sz w:val="24"/>
                <w:szCs w:val="24"/>
              </w:rPr>
            </w:pPr>
            <w:r>
              <w:rPr>
                <w:rFonts w:hint="eastAsia"/>
                <w:sz w:val="24"/>
                <w:szCs w:val="24"/>
              </w:rPr>
              <w:t>国家</w:t>
            </w:r>
          </w:p>
        </w:tc>
        <w:tc>
          <w:tcPr>
            <w:tcW w:w="1927" w:type="dxa"/>
          </w:tcPr>
          <w:p w:rsidR="00F935F8" w:rsidRDefault="00FD164F">
            <w:pPr>
              <w:spacing w:line="360" w:lineRule="auto"/>
              <w:jc w:val="center"/>
              <w:rPr>
                <w:sz w:val="24"/>
                <w:szCs w:val="24"/>
              </w:rPr>
            </w:pPr>
            <w:r>
              <w:rPr>
                <w:sz w:val="24"/>
                <w:szCs w:val="24"/>
              </w:rPr>
              <w:t>string</w:t>
            </w:r>
          </w:p>
        </w:tc>
        <w:tc>
          <w:tcPr>
            <w:tcW w:w="1927" w:type="dxa"/>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left="839" w:firstLine="480"/>
        <w:rPr>
          <w:sz w:val="24"/>
          <w:szCs w:val="24"/>
        </w:rPr>
      </w:pPr>
      <w:r>
        <w:rPr>
          <w:rFonts w:hint="eastAsia"/>
          <w:sz w:val="24"/>
          <w:szCs w:val="24"/>
        </w:rPr>
        <w:t>响应数据：</w:t>
      </w:r>
      <w:r>
        <w:rPr>
          <w:sz w:val="24"/>
          <w:szCs w:val="24"/>
        </w:rPr>
        <w:t>JSON</w:t>
      </w:r>
    </w:p>
    <w:p w:rsidR="00F935F8" w:rsidRDefault="00FD164F">
      <w:pPr>
        <w:spacing w:line="360" w:lineRule="auto"/>
        <w:ind w:firstLineChars="200" w:firstLine="480"/>
        <w:rPr>
          <w:sz w:val="24"/>
          <w:szCs w:val="24"/>
        </w:rPr>
      </w:pPr>
      <w:proofErr w:type="gramStart"/>
      <w:r>
        <w:rPr>
          <w:rFonts w:hint="eastAsia"/>
          <w:sz w:val="24"/>
          <w:szCs w:val="24"/>
        </w:rPr>
        <w:t>按电影</w:t>
      </w:r>
      <w:proofErr w:type="gramEnd"/>
      <w:r>
        <w:rPr>
          <w:rFonts w:hint="eastAsia"/>
          <w:sz w:val="24"/>
          <w:szCs w:val="24"/>
        </w:rPr>
        <w:t>类型分类：</w:t>
      </w:r>
    </w:p>
    <w:tbl>
      <w:tblPr>
        <w:tblStyle w:val="ab"/>
        <w:tblW w:w="792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42"/>
        <w:gridCol w:w="1370"/>
        <w:gridCol w:w="1348"/>
        <w:gridCol w:w="2768"/>
      </w:tblGrid>
      <w:tr w:rsidR="00F935F8">
        <w:trPr>
          <w:trHeight w:val="556"/>
          <w:jc w:val="center"/>
        </w:trPr>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556"/>
          <w:jc w:val="center"/>
        </w:trPr>
        <w:tc>
          <w:tcPr>
            <w:tcW w:w="0" w:type="auto"/>
            <w:tcBorders>
              <w:top w:val="single" w:sz="6" w:space="0" w:color="auto"/>
              <w:bottom w:val="nil"/>
            </w:tcBorders>
          </w:tcPr>
          <w:p w:rsidR="00F935F8" w:rsidRDefault="00FD164F">
            <w:pPr>
              <w:spacing w:line="360" w:lineRule="auto"/>
              <w:jc w:val="center"/>
              <w:rPr>
                <w:sz w:val="24"/>
                <w:szCs w:val="24"/>
              </w:rPr>
            </w:pPr>
            <w:r>
              <w:rPr>
                <w:sz w:val="24"/>
                <w:szCs w:val="24"/>
              </w:rPr>
              <w:t>Genre</w:t>
            </w:r>
          </w:p>
        </w:tc>
        <w:tc>
          <w:tcPr>
            <w:tcW w:w="0" w:type="auto"/>
            <w:tcBorders>
              <w:top w:val="single" w:sz="6" w:space="0" w:color="auto"/>
              <w:bottom w:val="nil"/>
            </w:tcBorders>
          </w:tcPr>
          <w:p w:rsidR="00F935F8" w:rsidRDefault="00FD164F">
            <w:pPr>
              <w:spacing w:line="360" w:lineRule="auto"/>
              <w:jc w:val="center"/>
              <w:rPr>
                <w:sz w:val="24"/>
                <w:szCs w:val="24"/>
              </w:rPr>
            </w:pPr>
            <w:r>
              <w:rPr>
                <w:rFonts w:hint="eastAsia"/>
                <w:sz w:val="24"/>
                <w:szCs w:val="24"/>
              </w:rPr>
              <w:t>电影类型</w:t>
            </w:r>
          </w:p>
        </w:tc>
        <w:tc>
          <w:tcPr>
            <w:tcW w:w="0" w:type="auto"/>
            <w:tcBorders>
              <w:top w:val="single" w:sz="6" w:space="0" w:color="auto"/>
              <w:bottom w:val="nil"/>
            </w:tcBorders>
          </w:tcPr>
          <w:p w:rsidR="00F935F8" w:rsidRDefault="00FD164F">
            <w:pPr>
              <w:spacing w:line="360" w:lineRule="auto"/>
              <w:jc w:val="center"/>
              <w:rPr>
                <w:sz w:val="24"/>
                <w:szCs w:val="24"/>
              </w:rPr>
            </w:pPr>
            <w:r>
              <w:rPr>
                <w:rFonts w:hint="eastAsia"/>
                <w:sz w:val="24"/>
                <w:szCs w:val="24"/>
              </w:rPr>
              <w:t>s</w:t>
            </w:r>
            <w:r>
              <w:rPr>
                <w:sz w:val="24"/>
                <w:szCs w:val="24"/>
              </w:rPr>
              <w:t>tring</w:t>
            </w:r>
          </w:p>
        </w:tc>
        <w:tc>
          <w:tcPr>
            <w:tcW w:w="0" w:type="auto"/>
            <w:tcBorders>
              <w:top w:val="single" w:sz="6" w:space="0" w:color="auto"/>
              <w:bottom w:val="nil"/>
            </w:tcBorders>
          </w:tcPr>
          <w:p w:rsidR="00F935F8" w:rsidRDefault="00FD164F">
            <w:pPr>
              <w:spacing w:line="360" w:lineRule="auto"/>
              <w:jc w:val="center"/>
              <w:rPr>
                <w:sz w:val="24"/>
                <w:szCs w:val="24"/>
              </w:rPr>
            </w:pPr>
            <w:r>
              <w:rPr>
                <w:rFonts w:hint="eastAsia"/>
                <w:sz w:val="24"/>
                <w:szCs w:val="24"/>
              </w:rPr>
              <w:t>电影类型相同时输出</w:t>
            </w:r>
          </w:p>
        </w:tc>
      </w:tr>
      <w:tr w:rsidR="00F935F8">
        <w:trPr>
          <w:trHeight w:val="556"/>
          <w:jc w:val="center"/>
        </w:trPr>
        <w:tc>
          <w:tcPr>
            <w:tcW w:w="0" w:type="auto"/>
            <w:tcBorders>
              <w:top w:val="nil"/>
              <w:bottom w:val="nil"/>
            </w:tcBorders>
          </w:tcPr>
          <w:p w:rsidR="00F935F8" w:rsidRDefault="00FD164F">
            <w:pPr>
              <w:spacing w:line="360" w:lineRule="auto"/>
              <w:jc w:val="center"/>
              <w:rPr>
                <w:sz w:val="24"/>
                <w:szCs w:val="24"/>
              </w:rPr>
            </w:pPr>
            <w:r>
              <w:rPr>
                <w:sz w:val="24"/>
                <w:szCs w:val="24"/>
              </w:rPr>
              <w:t>Id</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电影编号</w:t>
            </w:r>
          </w:p>
        </w:tc>
        <w:tc>
          <w:tcPr>
            <w:tcW w:w="0" w:type="auto"/>
            <w:tcBorders>
              <w:top w:val="nil"/>
              <w:bottom w:val="nil"/>
            </w:tcBorders>
          </w:tcPr>
          <w:p w:rsidR="00F935F8" w:rsidRDefault="00FD164F">
            <w:pPr>
              <w:spacing w:line="360" w:lineRule="auto"/>
              <w:jc w:val="center"/>
              <w:rPr>
                <w:sz w:val="24"/>
                <w:szCs w:val="24"/>
              </w:rPr>
            </w:pPr>
            <w:r>
              <w:rPr>
                <w:sz w:val="24"/>
                <w:szCs w:val="24"/>
              </w:rPr>
              <w:t>string</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0" w:type="auto"/>
            <w:tcBorders>
              <w:top w:val="nil"/>
              <w:bottom w:val="nil"/>
            </w:tcBorders>
          </w:tcPr>
          <w:p w:rsidR="00F935F8" w:rsidRDefault="00FD164F">
            <w:pPr>
              <w:spacing w:line="360" w:lineRule="auto"/>
              <w:jc w:val="center"/>
              <w:rPr>
                <w:sz w:val="24"/>
                <w:szCs w:val="24"/>
              </w:rPr>
            </w:pPr>
            <w:r>
              <w:rPr>
                <w:sz w:val="24"/>
                <w:szCs w:val="24"/>
              </w:rPr>
              <w:t>Movie_</w:t>
            </w:r>
            <w:r>
              <w:rPr>
                <w:rFonts w:hint="eastAsia"/>
                <w:sz w:val="24"/>
                <w:szCs w:val="24"/>
              </w:rPr>
              <w:t>i</w:t>
            </w:r>
            <w:r>
              <w:rPr>
                <w:sz w:val="24"/>
                <w:szCs w:val="24"/>
              </w:rPr>
              <w:t>nformation</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电影信息</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N</w:t>
            </w:r>
            <w:r>
              <w:rPr>
                <w:rFonts w:hint="eastAsia"/>
                <w:sz w:val="24"/>
                <w:szCs w:val="24"/>
              </w:rPr>
              <w:t>umber</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数量</w:t>
            </w:r>
          </w:p>
        </w:tc>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求和</w:t>
            </w:r>
          </w:p>
        </w:tc>
      </w:tr>
    </w:tbl>
    <w:p w:rsidR="00F935F8" w:rsidRDefault="00FD164F">
      <w:pPr>
        <w:spacing w:line="360" w:lineRule="auto"/>
        <w:ind w:firstLineChars="200" w:firstLine="480"/>
        <w:rPr>
          <w:sz w:val="24"/>
          <w:szCs w:val="24"/>
        </w:rPr>
      </w:pPr>
      <w:proofErr w:type="gramStart"/>
      <w:r>
        <w:rPr>
          <w:rFonts w:hint="eastAsia"/>
          <w:sz w:val="24"/>
          <w:szCs w:val="24"/>
        </w:rPr>
        <w:t>按电影</w:t>
      </w:r>
      <w:proofErr w:type="gramEnd"/>
      <w:r>
        <w:rPr>
          <w:rFonts w:hint="eastAsia"/>
          <w:sz w:val="24"/>
          <w:szCs w:val="24"/>
        </w:rPr>
        <w:t>上映国家分类：</w:t>
      </w:r>
    </w:p>
    <w:tbl>
      <w:tblPr>
        <w:tblStyle w:val="ab"/>
        <w:tblW w:w="792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42"/>
        <w:gridCol w:w="1370"/>
        <w:gridCol w:w="1348"/>
        <w:gridCol w:w="2768"/>
      </w:tblGrid>
      <w:tr w:rsidR="00F935F8">
        <w:trPr>
          <w:trHeight w:val="556"/>
          <w:jc w:val="center"/>
        </w:trPr>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lastRenderedPageBreak/>
              <w:t>字段</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556"/>
          <w:jc w:val="center"/>
        </w:trPr>
        <w:tc>
          <w:tcPr>
            <w:tcW w:w="0" w:type="auto"/>
            <w:tcBorders>
              <w:top w:val="nil"/>
              <w:bottom w:val="nil"/>
            </w:tcBorders>
          </w:tcPr>
          <w:p w:rsidR="00F935F8" w:rsidRDefault="00FD164F">
            <w:pPr>
              <w:spacing w:line="360" w:lineRule="auto"/>
              <w:jc w:val="center"/>
              <w:rPr>
                <w:sz w:val="24"/>
                <w:szCs w:val="24"/>
              </w:rPr>
            </w:pPr>
            <w:r>
              <w:rPr>
                <w:sz w:val="24"/>
                <w:szCs w:val="24"/>
              </w:rPr>
              <w:t>Region</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国家</w:t>
            </w:r>
          </w:p>
        </w:tc>
        <w:tc>
          <w:tcPr>
            <w:tcW w:w="0" w:type="auto"/>
            <w:tcBorders>
              <w:top w:val="nil"/>
              <w:bottom w:val="nil"/>
            </w:tcBorders>
          </w:tcPr>
          <w:p w:rsidR="00F935F8" w:rsidRDefault="00FD164F">
            <w:pPr>
              <w:spacing w:line="360" w:lineRule="auto"/>
              <w:jc w:val="center"/>
              <w:rPr>
                <w:sz w:val="24"/>
                <w:szCs w:val="24"/>
              </w:rPr>
            </w:pPr>
            <w:r>
              <w:rPr>
                <w:sz w:val="24"/>
                <w:szCs w:val="24"/>
              </w:rPr>
              <w:t>string</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上映国家相同时输出</w:t>
            </w:r>
          </w:p>
        </w:tc>
      </w:tr>
      <w:tr w:rsidR="00F935F8">
        <w:trPr>
          <w:trHeight w:val="556"/>
          <w:jc w:val="center"/>
        </w:trPr>
        <w:tc>
          <w:tcPr>
            <w:tcW w:w="0" w:type="auto"/>
            <w:tcBorders>
              <w:top w:val="nil"/>
              <w:bottom w:val="nil"/>
            </w:tcBorders>
          </w:tcPr>
          <w:p w:rsidR="00F935F8" w:rsidRDefault="00FD164F">
            <w:pPr>
              <w:spacing w:line="360" w:lineRule="auto"/>
              <w:jc w:val="center"/>
              <w:rPr>
                <w:sz w:val="24"/>
                <w:szCs w:val="24"/>
              </w:rPr>
            </w:pPr>
            <w:r>
              <w:rPr>
                <w:sz w:val="24"/>
                <w:szCs w:val="24"/>
              </w:rPr>
              <w:t>Id</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电影编号</w:t>
            </w:r>
          </w:p>
        </w:tc>
        <w:tc>
          <w:tcPr>
            <w:tcW w:w="0" w:type="auto"/>
            <w:tcBorders>
              <w:top w:val="nil"/>
              <w:bottom w:val="nil"/>
            </w:tcBorders>
          </w:tcPr>
          <w:p w:rsidR="00F935F8" w:rsidRDefault="00FD164F">
            <w:pPr>
              <w:spacing w:line="360" w:lineRule="auto"/>
              <w:jc w:val="center"/>
              <w:rPr>
                <w:sz w:val="24"/>
                <w:szCs w:val="24"/>
              </w:rPr>
            </w:pPr>
            <w:r>
              <w:rPr>
                <w:sz w:val="24"/>
                <w:szCs w:val="24"/>
              </w:rPr>
              <w:t>string</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0" w:type="auto"/>
            <w:tcBorders>
              <w:top w:val="nil"/>
              <w:bottom w:val="nil"/>
            </w:tcBorders>
          </w:tcPr>
          <w:p w:rsidR="00F935F8" w:rsidRDefault="00FD164F">
            <w:pPr>
              <w:spacing w:line="360" w:lineRule="auto"/>
              <w:jc w:val="center"/>
              <w:rPr>
                <w:sz w:val="24"/>
                <w:szCs w:val="24"/>
              </w:rPr>
            </w:pPr>
            <w:r>
              <w:rPr>
                <w:sz w:val="24"/>
                <w:szCs w:val="24"/>
              </w:rPr>
              <w:t>Movie_</w:t>
            </w:r>
            <w:r>
              <w:rPr>
                <w:rFonts w:hint="eastAsia"/>
                <w:sz w:val="24"/>
                <w:szCs w:val="24"/>
              </w:rPr>
              <w:t>i</w:t>
            </w:r>
            <w:r>
              <w:rPr>
                <w:sz w:val="24"/>
                <w:szCs w:val="24"/>
              </w:rPr>
              <w:t>nformation</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电影信息</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N</w:t>
            </w:r>
            <w:r>
              <w:rPr>
                <w:rFonts w:hint="eastAsia"/>
                <w:sz w:val="24"/>
                <w:szCs w:val="24"/>
              </w:rPr>
              <w:t>umber</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数量</w:t>
            </w:r>
          </w:p>
        </w:tc>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求和</w:t>
            </w:r>
          </w:p>
        </w:tc>
      </w:tr>
    </w:tbl>
    <w:p w:rsidR="00F935F8" w:rsidRDefault="00FD164F">
      <w:pPr>
        <w:spacing w:line="360" w:lineRule="auto"/>
        <w:ind w:firstLineChars="200" w:firstLine="480"/>
        <w:rPr>
          <w:sz w:val="24"/>
          <w:szCs w:val="24"/>
        </w:rPr>
      </w:pPr>
      <w:proofErr w:type="gramStart"/>
      <w:r>
        <w:rPr>
          <w:rFonts w:hint="eastAsia"/>
          <w:sz w:val="24"/>
          <w:szCs w:val="24"/>
        </w:rPr>
        <w:t>按电影</w:t>
      </w:r>
      <w:proofErr w:type="gramEnd"/>
      <w:r>
        <w:rPr>
          <w:rFonts w:hint="eastAsia"/>
          <w:sz w:val="24"/>
          <w:szCs w:val="24"/>
        </w:rPr>
        <w:t>上映时间分类：</w:t>
      </w:r>
    </w:p>
    <w:tbl>
      <w:tblPr>
        <w:tblStyle w:val="ab"/>
        <w:tblW w:w="792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42"/>
        <w:gridCol w:w="1370"/>
        <w:gridCol w:w="1348"/>
        <w:gridCol w:w="2768"/>
      </w:tblGrid>
      <w:tr w:rsidR="00F935F8">
        <w:trPr>
          <w:trHeight w:val="556"/>
          <w:jc w:val="center"/>
        </w:trPr>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556"/>
          <w:jc w:val="center"/>
        </w:trPr>
        <w:tc>
          <w:tcPr>
            <w:tcW w:w="0" w:type="auto"/>
            <w:tcBorders>
              <w:top w:val="nil"/>
              <w:bottom w:val="nil"/>
            </w:tcBorders>
          </w:tcPr>
          <w:p w:rsidR="00F935F8" w:rsidRDefault="00FD164F">
            <w:pPr>
              <w:spacing w:line="360" w:lineRule="auto"/>
              <w:jc w:val="center"/>
              <w:rPr>
                <w:sz w:val="24"/>
                <w:szCs w:val="24"/>
              </w:rPr>
            </w:pPr>
            <w:r>
              <w:rPr>
                <w:sz w:val="24"/>
                <w:szCs w:val="24"/>
              </w:rPr>
              <w:t>DatePublished</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上映时间</w:t>
            </w:r>
          </w:p>
        </w:tc>
        <w:tc>
          <w:tcPr>
            <w:tcW w:w="0" w:type="auto"/>
            <w:tcBorders>
              <w:top w:val="nil"/>
              <w:bottom w:val="nil"/>
            </w:tcBorders>
          </w:tcPr>
          <w:p w:rsidR="00F935F8" w:rsidRDefault="00FD164F">
            <w:pPr>
              <w:spacing w:line="360" w:lineRule="auto"/>
              <w:jc w:val="center"/>
              <w:rPr>
                <w:sz w:val="24"/>
                <w:szCs w:val="24"/>
              </w:rPr>
            </w:pPr>
            <w:r>
              <w:rPr>
                <w:sz w:val="24"/>
                <w:szCs w:val="24"/>
              </w:rPr>
              <w:t>int</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上映年份相同时输出</w:t>
            </w:r>
          </w:p>
        </w:tc>
      </w:tr>
      <w:tr w:rsidR="00F935F8">
        <w:trPr>
          <w:trHeight w:val="556"/>
          <w:jc w:val="center"/>
        </w:trPr>
        <w:tc>
          <w:tcPr>
            <w:tcW w:w="0" w:type="auto"/>
            <w:tcBorders>
              <w:top w:val="nil"/>
              <w:bottom w:val="nil"/>
            </w:tcBorders>
          </w:tcPr>
          <w:p w:rsidR="00F935F8" w:rsidRDefault="00FD164F">
            <w:pPr>
              <w:spacing w:line="360" w:lineRule="auto"/>
              <w:jc w:val="center"/>
              <w:rPr>
                <w:sz w:val="24"/>
                <w:szCs w:val="24"/>
              </w:rPr>
            </w:pPr>
            <w:r>
              <w:rPr>
                <w:sz w:val="24"/>
                <w:szCs w:val="24"/>
              </w:rPr>
              <w:t>Id</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电影编号</w:t>
            </w:r>
          </w:p>
        </w:tc>
        <w:tc>
          <w:tcPr>
            <w:tcW w:w="0" w:type="auto"/>
            <w:tcBorders>
              <w:top w:val="nil"/>
              <w:bottom w:val="nil"/>
            </w:tcBorders>
          </w:tcPr>
          <w:p w:rsidR="00F935F8" w:rsidRDefault="00FD164F">
            <w:pPr>
              <w:spacing w:line="360" w:lineRule="auto"/>
              <w:jc w:val="center"/>
              <w:rPr>
                <w:sz w:val="24"/>
                <w:szCs w:val="24"/>
              </w:rPr>
            </w:pPr>
            <w:r>
              <w:rPr>
                <w:sz w:val="24"/>
                <w:szCs w:val="24"/>
              </w:rPr>
              <w:t>string</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0" w:type="auto"/>
            <w:tcBorders>
              <w:top w:val="nil"/>
              <w:bottom w:val="nil"/>
            </w:tcBorders>
          </w:tcPr>
          <w:p w:rsidR="00F935F8" w:rsidRDefault="00FD164F">
            <w:pPr>
              <w:spacing w:line="360" w:lineRule="auto"/>
              <w:jc w:val="center"/>
              <w:rPr>
                <w:sz w:val="24"/>
                <w:szCs w:val="24"/>
              </w:rPr>
            </w:pPr>
            <w:r>
              <w:rPr>
                <w:sz w:val="24"/>
                <w:szCs w:val="24"/>
              </w:rPr>
              <w:t>Movie_</w:t>
            </w:r>
            <w:r>
              <w:rPr>
                <w:rFonts w:hint="eastAsia"/>
                <w:sz w:val="24"/>
                <w:szCs w:val="24"/>
              </w:rPr>
              <w:t>i</w:t>
            </w:r>
            <w:r>
              <w:rPr>
                <w:sz w:val="24"/>
                <w:szCs w:val="24"/>
              </w:rPr>
              <w:t>nformation</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电影信息</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json</w:t>
            </w:r>
            <w:r>
              <w:rPr>
                <w:rFonts w:hint="eastAsia"/>
                <w:sz w:val="24"/>
                <w:szCs w:val="24"/>
              </w:rPr>
              <w:t>对象</w:t>
            </w:r>
          </w:p>
        </w:tc>
        <w:tc>
          <w:tcPr>
            <w:tcW w:w="0" w:type="auto"/>
            <w:tcBorders>
              <w:top w:val="nil"/>
              <w:bottom w:val="nil"/>
            </w:tcBorders>
          </w:tcPr>
          <w:p w:rsidR="00F935F8" w:rsidRDefault="00F935F8">
            <w:pPr>
              <w:spacing w:line="360" w:lineRule="auto"/>
              <w:jc w:val="center"/>
              <w:rPr>
                <w:sz w:val="24"/>
                <w:szCs w:val="24"/>
              </w:rPr>
            </w:pPr>
          </w:p>
        </w:tc>
      </w:tr>
      <w:tr w:rsidR="00F935F8">
        <w:trPr>
          <w:trHeight w:val="543"/>
          <w:jc w:val="center"/>
        </w:trPr>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N</w:t>
            </w:r>
            <w:r>
              <w:rPr>
                <w:rFonts w:hint="eastAsia"/>
                <w:sz w:val="24"/>
                <w:szCs w:val="24"/>
              </w:rPr>
              <w:t>umber</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数量</w:t>
            </w:r>
          </w:p>
        </w:tc>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求和</w:t>
            </w:r>
          </w:p>
        </w:tc>
      </w:tr>
    </w:tbl>
    <w:p w:rsidR="00F935F8" w:rsidRDefault="00FD164F">
      <w:pPr>
        <w:spacing w:line="360" w:lineRule="auto"/>
        <w:ind w:firstLineChars="200" w:firstLine="480"/>
        <w:rPr>
          <w:sz w:val="24"/>
          <w:szCs w:val="24"/>
        </w:rPr>
      </w:pPr>
      <w:r>
        <w:rPr>
          <w:rFonts w:hint="eastAsia"/>
          <w:sz w:val="24"/>
          <w:szCs w:val="24"/>
        </w:rPr>
        <w:t>后续的分类方法（电影上映方式、导演、演员等）与上面类似。</w:t>
      </w:r>
    </w:p>
    <w:p w:rsidR="00F935F8" w:rsidRDefault="00FD164F">
      <w:pPr>
        <w:pStyle w:val="af0"/>
        <w:numPr>
          <w:ilvl w:val="0"/>
          <w:numId w:val="6"/>
        </w:numPr>
        <w:spacing w:line="360" w:lineRule="auto"/>
        <w:ind w:firstLineChars="0"/>
        <w:rPr>
          <w:sz w:val="24"/>
          <w:szCs w:val="24"/>
        </w:rPr>
      </w:pPr>
      <w:r>
        <w:rPr>
          <w:rFonts w:hint="eastAsia"/>
          <w:sz w:val="24"/>
          <w:szCs w:val="24"/>
        </w:rPr>
        <w:t>影评关键词提取</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影评关键词的提取我们分为两部分来处理：评论分词模块和关键词相关性分析模块。首先通过分词模块的处理，将目标电影的影评分析为一个个词语，并将词语计数，从而形成一个影评信息表。关键词相关性分析主要通过建立电影关键词库，对影评信息表中的评论进行分析，包括分词数量的统计，关键词的情绪分析结果，以及对演员的评价分析等，为后面的可视化分析提供数据基础。</w:t>
      </w:r>
    </w:p>
    <w:p w:rsidR="00F935F8" w:rsidRDefault="00FD164F">
      <w:pPr>
        <w:pStyle w:val="af0"/>
        <w:numPr>
          <w:ilvl w:val="0"/>
          <w:numId w:val="7"/>
        </w:numPr>
        <w:spacing w:line="360" w:lineRule="auto"/>
        <w:ind w:leftChars="200" w:left="420" w:firstLineChars="0" w:firstLine="0"/>
        <w:rPr>
          <w:sz w:val="24"/>
          <w:szCs w:val="24"/>
        </w:rPr>
      </w:pPr>
      <w:r>
        <w:rPr>
          <w:rFonts w:hint="eastAsia"/>
          <w:sz w:val="24"/>
          <w:szCs w:val="24"/>
        </w:rPr>
        <w:t>评论分词模块</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为了确保关键词选择的正确，我们选择了基于字符串匹配的分词分析仪</w:t>
      </w:r>
      <w:r>
        <w:rPr>
          <w:rFonts w:asciiTheme="minorEastAsia" w:eastAsiaTheme="minorEastAsia" w:hAnsiTheme="minorEastAsia"/>
          <w:sz w:val="24"/>
          <w:szCs w:val="24"/>
        </w:rPr>
        <w:t>I</w:t>
      </w:r>
      <w:r>
        <w:rPr>
          <w:rFonts w:asciiTheme="minorEastAsia" w:eastAsiaTheme="minorEastAsia" w:hAnsiTheme="minorEastAsia" w:hint="eastAsia"/>
          <w:sz w:val="24"/>
          <w:szCs w:val="24"/>
        </w:rPr>
        <w:t>K Analyzer。通过I</w:t>
      </w:r>
      <w:r>
        <w:rPr>
          <w:rFonts w:asciiTheme="minorEastAsia" w:eastAsiaTheme="minorEastAsia" w:hAnsiTheme="minorEastAsia"/>
          <w:sz w:val="24"/>
          <w:szCs w:val="24"/>
        </w:rPr>
        <w:t>K</w:t>
      </w:r>
      <w:r>
        <w:rPr>
          <w:rFonts w:asciiTheme="minorEastAsia" w:eastAsiaTheme="minorEastAsia" w:hAnsiTheme="minorEastAsia" w:hint="eastAsia"/>
          <w:sz w:val="24"/>
          <w:szCs w:val="24"/>
        </w:rPr>
        <w:t>的智能切分方法，将电影评论里的关键词正确分开。首先，我们需要先导入数据库内评论表的评论数据，放到一个ArrayList中，ArrayList的每一个元素都是一篇影评。对于这个链表中的每一个分出的词都加以计数并且排序。并在数据库中建立一个影评信息表，将得到的数据导入，以方便后续的使用。</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771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2"/>
        <w:gridCol w:w="2279"/>
        <w:gridCol w:w="2242"/>
        <w:gridCol w:w="1349"/>
      </w:tblGrid>
      <w:tr w:rsidR="00F935F8">
        <w:trPr>
          <w:trHeight w:val="606"/>
          <w:jc w:val="center"/>
        </w:trPr>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lastRenderedPageBreak/>
              <w:t>字段</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606"/>
          <w:jc w:val="center"/>
        </w:trPr>
        <w:tc>
          <w:tcPr>
            <w:tcW w:w="0" w:type="auto"/>
            <w:tcBorders>
              <w:top w:val="nil"/>
              <w:bottom w:val="nil"/>
            </w:tcBorders>
          </w:tcPr>
          <w:p w:rsidR="00F935F8" w:rsidRDefault="00FD164F">
            <w:pPr>
              <w:spacing w:line="360" w:lineRule="auto"/>
              <w:jc w:val="center"/>
              <w:rPr>
                <w:sz w:val="24"/>
                <w:szCs w:val="24"/>
              </w:rPr>
            </w:pPr>
            <w:r>
              <w:rPr>
                <w:sz w:val="24"/>
                <w:szCs w:val="24"/>
              </w:rPr>
              <w:t>Id</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电影编号</w:t>
            </w:r>
          </w:p>
        </w:tc>
        <w:tc>
          <w:tcPr>
            <w:tcW w:w="0" w:type="auto"/>
            <w:tcBorders>
              <w:top w:val="nil"/>
              <w:bottom w:val="nil"/>
            </w:tcBorders>
          </w:tcPr>
          <w:p w:rsidR="00F935F8" w:rsidRDefault="00FD164F">
            <w:pPr>
              <w:spacing w:line="360" w:lineRule="auto"/>
              <w:jc w:val="center"/>
              <w:rPr>
                <w:sz w:val="24"/>
                <w:szCs w:val="24"/>
              </w:rPr>
            </w:pPr>
            <w:r>
              <w:rPr>
                <w:sz w:val="24"/>
                <w:szCs w:val="24"/>
              </w:rPr>
              <w:t>string</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606"/>
          <w:jc w:val="center"/>
        </w:trPr>
        <w:tc>
          <w:tcPr>
            <w:tcW w:w="0" w:type="auto"/>
            <w:tcBorders>
              <w:top w:val="nil"/>
              <w:bottom w:val="nil"/>
            </w:tcBorders>
          </w:tcPr>
          <w:p w:rsidR="00F935F8" w:rsidRDefault="00FD164F">
            <w:pPr>
              <w:spacing w:line="360" w:lineRule="auto"/>
              <w:jc w:val="center"/>
              <w:rPr>
                <w:sz w:val="24"/>
                <w:szCs w:val="24"/>
              </w:rPr>
            </w:pPr>
            <w:r>
              <w:rPr>
                <w:sz w:val="24"/>
                <w:szCs w:val="24"/>
              </w:rPr>
              <w:t>Name</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电影名称</w:t>
            </w:r>
          </w:p>
        </w:tc>
        <w:tc>
          <w:tcPr>
            <w:tcW w:w="0" w:type="auto"/>
            <w:tcBorders>
              <w:top w:val="nil"/>
              <w:bottom w:val="nil"/>
            </w:tcBorders>
          </w:tcPr>
          <w:p w:rsidR="00F935F8" w:rsidRDefault="00FD164F">
            <w:pPr>
              <w:spacing w:line="360" w:lineRule="auto"/>
              <w:jc w:val="center"/>
              <w:rPr>
                <w:sz w:val="24"/>
                <w:szCs w:val="24"/>
              </w:rPr>
            </w:pPr>
            <w:r>
              <w:rPr>
                <w:sz w:val="24"/>
                <w:szCs w:val="24"/>
              </w:rPr>
              <w:t>string</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606"/>
          <w:jc w:val="center"/>
        </w:trPr>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R</w:t>
            </w:r>
            <w:r>
              <w:rPr>
                <w:rFonts w:hint="eastAsia"/>
                <w:sz w:val="24"/>
                <w:szCs w:val="24"/>
              </w:rPr>
              <w:t>eview</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影评</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0" w:type="auto"/>
            <w:tcBorders>
              <w:top w:val="nil"/>
              <w:bottom w:val="single" w:sz="12" w:space="0" w:color="auto"/>
            </w:tcBorders>
          </w:tcPr>
          <w:p w:rsidR="00F935F8" w:rsidRDefault="00F935F8">
            <w:pPr>
              <w:spacing w:line="360" w:lineRule="auto"/>
              <w:jc w:val="center"/>
              <w:rPr>
                <w:sz w:val="24"/>
                <w:szCs w:val="24"/>
              </w:rPr>
            </w:pPr>
          </w:p>
        </w:tc>
      </w:tr>
    </w:tbl>
    <w:p w:rsidR="00F935F8" w:rsidRDefault="00FD164F">
      <w:pPr>
        <w:pStyle w:val="af0"/>
        <w:numPr>
          <w:ilvl w:val="0"/>
          <w:numId w:val="4"/>
        </w:numPr>
        <w:spacing w:line="360" w:lineRule="auto"/>
        <w:ind w:left="839" w:firstLine="480"/>
        <w:rPr>
          <w:sz w:val="24"/>
          <w:szCs w:val="24"/>
        </w:rPr>
      </w:pPr>
      <w:r>
        <w:rPr>
          <w:rFonts w:hint="eastAsia"/>
          <w:sz w:val="24"/>
          <w:szCs w:val="24"/>
        </w:rPr>
        <w:t>响应数据：</w:t>
      </w:r>
      <w:r>
        <w:rPr>
          <w:sz w:val="24"/>
          <w:szCs w:val="24"/>
        </w:rPr>
        <w:t>JSON</w:t>
      </w:r>
    </w:p>
    <w:tbl>
      <w:tblPr>
        <w:tblStyle w:val="ab"/>
        <w:tblW w:w="7783"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1529"/>
        <w:gridCol w:w="1670"/>
        <w:gridCol w:w="2750"/>
      </w:tblGrid>
      <w:tr w:rsidR="00F935F8">
        <w:trPr>
          <w:trHeight w:val="563"/>
          <w:jc w:val="center"/>
        </w:trPr>
        <w:tc>
          <w:tcPr>
            <w:tcW w:w="183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529"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670"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2750"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563"/>
          <w:jc w:val="center"/>
        </w:trPr>
        <w:tc>
          <w:tcPr>
            <w:tcW w:w="1834" w:type="dxa"/>
            <w:tcBorders>
              <w:top w:val="nil"/>
              <w:bottom w:val="nil"/>
            </w:tcBorders>
          </w:tcPr>
          <w:p w:rsidR="00F935F8" w:rsidRDefault="00FD164F">
            <w:pPr>
              <w:spacing w:line="360" w:lineRule="auto"/>
              <w:jc w:val="center"/>
              <w:rPr>
                <w:sz w:val="24"/>
                <w:szCs w:val="24"/>
              </w:rPr>
            </w:pPr>
            <w:r>
              <w:rPr>
                <w:rFonts w:hint="eastAsia"/>
                <w:sz w:val="24"/>
                <w:szCs w:val="24"/>
              </w:rPr>
              <w:t>Word</w:t>
            </w:r>
          </w:p>
        </w:tc>
        <w:tc>
          <w:tcPr>
            <w:tcW w:w="1529" w:type="dxa"/>
            <w:tcBorders>
              <w:top w:val="nil"/>
              <w:bottom w:val="nil"/>
            </w:tcBorders>
          </w:tcPr>
          <w:p w:rsidR="00F935F8" w:rsidRDefault="00FD164F">
            <w:pPr>
              <w:spacing w:line="360" w:lineRule="auto"/>
              <w:jc w:val="center"/>
              <w:rPr>
                <w:sz w:val="24"/>
                <w:szCs w:val="24"/>
              </w:rPr>
            </w:pPr>
            <w:r>
              <w:rPr>
                <w:rFonts w:hint="eastAsia"/>
                <w:sz w:val="24"/>
                <w:szCs w:val="24"/>
              </w:rPr>
              <w:t>分词</w:t>
            </w:r>
          </w:p>
        </w:tc>
        <w:tc>
          <w:tcPr>
            <w:tcW w:w="1670" w:type="dxa"/>
            <w:tcBorders>
              <w:top w:val="nil"/>
              <w:bottom w:val="nil"/>
            </w:tcBorders>
          </w:tcPr>
          <w:p w:rsidR="00F935F8" w:rsidRDefault="00FD164F">
            <w:pPr>
              <w:spacing w:line="360" w:lineRule="auto"/>
              <w:jc w:val="center"/>
              <w:rPr>
                <w:sz w:val="24"/>
                <w:szCs w:val="24"/>
              </w:rPr>
            </w:pPr>
            <w:r>
              <w:rPr>
                <w:sz w:val="24"/>
                <w:szCs w:val="24"/>
              </w:rPr>
              <w:t>string</w:t>
            </w:r>
          </w:p>
        </w:tc>
        <w:tc>
          <w:tcPr>
            <w:tcW w:w="2750"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63"/>
          <w:jc w:val="center"/>
        </w:trPr>
        <w:tc>
          <w:tcPr>
            <w:tcW w:w="1834" w:type="dxa"/>
            <w:tcBorders>
              <w:top w:val="nil"/>
              <w:bottom w:val="single" w:sz="12" w:space="0" w:color="auto"/>
            </w:tcBorders>
          </w:tcPr>
          <w:p w:rsidR="00F935F8" w:rsidRDefault="00FD164F">
            <w:pPr>
              <w:spacing w:line="360" w:lineRule="auto"/>
              <w:jc w:val="center"/>
              <w:rPr>
                <w:sz w:val="24"/>
                <w:szCs w:val="24"/>
              </w:rPr>
            </w:pPr>
            <w:r>
              <w:rPr>
                <w:sz w:val="24"/>
                <w:szCs w:val="24"/>
              </w:rPr>
              <w:t>N</w:t>
            </w:r>
            <w:r>
              <w:rPr>
                <w:rFonts w:hint="eastAsia"/>
                <w:sz w:val="24"/>
                <w:szCs w:val="24"/>
              </w:rPr>
              <w:t>um</w:t>
            </w:r>
            <w:r>
              <w:rPr>
                <w:sz w:val="24"/>
                <w:szCs w:val="24"/>
              </w:rPr>
              <w:t>ber</w:t>
            </w:r>
          </w:p>
        </w:tc>
        <w:tc>
          <w:tcPr>
            <w:tcW w:w="1529"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数量</w:t>
            </w:r>
          </w:p>
        </w:tc>
        <w:tc>
          <w:tcPr>
            <w:tcW w:w="1670" w:type="dxa"/>
            <w:tcBorders>
              <w:top w:val="nil"/>
              <w:bottom w:val="single" w:sz="12" w:space="0" w:color="auto"/>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2750"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每当这个分词再次出现，数目加一</w:t>
            </w:r>
          </w:p>
        </w:tc>
      </w:tr>
    </w:tbl>
    <w:p w:rsidR="00F935F8" w:rsidRDefault="00FD164F">
      <w:pPr>
        <w:pStyle w:val="af0"/>
        <w:numPr>
          <w:ilvl w:val="0"/>
          <w:numId w:val="7"/>
        </w:numPr>
        <w:spacing w:line="360" w:lineRule="auto"/>
        <w:ind w:leftChars="200" w:left="420" w:firstLineChars="0" w:firstLine="0"/>
        <w:rPr>
          <w:sz w:val="24"/>
          <w:szCs w:val="24"/>
        </w:rPr>
      </w:pPr>
      <w:r>
        <w:rPr>
          <w:rFonts w:hint="eastAsia"/>
          <w:sz w:val="24"/>
          <w:szCs w:val="24"/>
        </w:rPr>
        <w:t>关键词电影相关性处理</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量筛选是对词语提出的要求之一，关键词的筛选还有另外一个要求就是必须是与电影元素相关的词。通过对电影的了解，我们对多部各类型的影评分词进行了统计，得出了一个具体的关键词类型分组，并将其录入数据库。再将影评信息表中跟电影相关的名词并且出现次数多的分词进行分类，然后存入电影要素关键词库，分词中出现较多的形容词进入电影消费者的情绪词库中进一步使用和统计。目标电影影评中的分词与关键词库和形容词库进行比对，形成最后与电影具有相关性的关键词统计数据。</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7453"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914"/>
        <w:gridCol w:w="1915"/>
        <w:gridCol w:w="1919"/>
      </w:tblGrid>
      <w:tr w:rsidR="00F935F8">
        <w:trPr>
          <w:trHeight w:val="529"/>
          <w:jc w:val="center"/>
        </w:trPr>
        <w:tc>
          <w:tcPr>
            <w:tcW w:w="1705"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1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15"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19"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529"/>
          <w:jc w:val="center"/>
        </w:trPr>
        <w:tc>
          <w:tcPr>
            <w:tcW w:w="1705" w:type="dxa"/>
            <w:tcBorders>
              <w:top w:val="nil"/>
              <w:bottom w:val="nil"/>
            </w:tcBorders>
          </w:tcPr>
          <w:p w:rsidR="00F935F8" w:rsidRDefault="00FD164F">
            <w:pPr>
              <w:spacing w:line="360" w:lineRule="auto"/>
              <w:jc w:val="center"/>
              <w:rPr>
                <w:sz w:val="24"/>
                <w:szCs w:val="24"/>
              </w:rPr>
            </w:pPr>
            <w:r>
              <w:rPr>
                <w:sz w:val="24"/>
                <w:szCs w:val="24"/>
              </w:rPr>
              <w:t>Id</w:t>
            </w:r>
          </w:p>
        </w:tc>
        <w:tc>
          <w:tcPr>
            <w:tcW w:w="1914" w:type="dxa"/>
            <w:tcBorders>
              <w:top w:val="nil"/>
              <w:bottom w:val="nil"/>
            </w:tcBorders>
          </w:tcPr>
          <w:p w:rsidR="00F935F8" w:rsidRDefault="00FD164F">
            <w:pPr>
              <w:spacing w:line="360" w:lineRule="auto"/>
              <w:jc w:val="center"/>
              <w:rPr>
                <w:sz w:val="24"/>
                <w:szCs w:val="24"/>
              </w:rPr>
            </w:pPr>
            <w:r>
              <w:rPr>
                <w:rFonts w:hint="eastAsia"/>
                <w:sz w:val="24"/>
                <w:szCs w:val="24"/>
              </w:rPr>
              <w:t>电影编号</w:t>
            </w:r>
          </w:p>
        </w:tc>
        <w:tc>
          <w:tcPr>
            <w:tcW w:w="1915" w:type="dxa"/>
            <w:tcBorders>
              <w:top w:val="nil"/>
              <w:bottom w:val="nil"/>
            </w:tcBorders>
          </w:tcPr>
          <w:p w:rsidR="00F935F8" w:rsidRDefault="00FD164F">
            <w:pPr>
              <w:spacing w:line="360" w:lineRule="auto"/>
              <w:jc w:val="center"/>
              <w:rPr>
                <w:sz w:val="24"/>
                <w:szCs w:val="24"/>
              </w:rPr>
            </w:pPr>
            <w:r>
              <w:rPr>
                <w:sz w:val="24"/>
                <w:szCs w:val="24"/>
              </w:rPr>
              <w:t>string</w:t>
            </w:r>
          </w:p>
        </w:tc>
        <w:tc>
          <w:tcPr>
            <w:tcW w:w="1919"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29"/>
          <w:jc w:val="center"/>
        </w:trPr>
        <w:tc>
          <w:tcPr>
            <w:tcW w:w="1705" w:type="dxa"/>
            <w:tcBorders>
              <w:top w:val="nil"/>
              <w:bottom w:val="nil"/>
            </w:tcBorders>
          </w:tcPr>
          <w:p w:rsidR="00F935F8" w:rsidRDefault="00FD164F">
            <w:pPr>
              <w:spacing w:line="360" w:lineRule="auto"/>
              <w:jc w:val="center"/>
              <w:rPr>
                <w:sz w:val="24"/>
                <w:szCs w:val="24"/>
              </w:rPr>
            </w:pPr>
            <w:r>
              <w:rPr>
                <w:sz w:val="24"/>
                <w:szCs w:val="24"/>
              </w:rPr>
              <w:t>Name</w:t>
            </w:r>
          </w:p>
        </w:tc>
        <w:tc>
          <w:tcPr>
            <w:tcW w:w="1914" w:type="dxa"/>
            <w:tcBorders>
              <w:top w:val="nil"/>
              <w:bottom w:val="nil"/>
            </w:tcBorders>
          </w:tcPr>
          <w:p w:rsidR="00F935F8" w:rsidRDefault="00FD164F">
            <w:pPr>
              <w:spacing w:line="360" w:lineRule="auto"/>
              <w:jc w:val="center"/>
              <w:rPr>
                <w:sz w:val="24"/>
                <w:szCs w:val="24"/>
              </w:rPr>
            </w:pPr>
            <w:r>
              <w:rPr>
                <w:rFonts w:hint="eastAsia"/>
                <w:sz w:val="24"/>
                <w:szCs w:val="24"/>
              </w:rPr>
              <w:t>电影名称</w:t>
            </w:r>
          </w:p>
        </w:tc>
        <w:tc>
          <w:tcPr>
            <w:tcW w:w="1915" w:type="dxa"/>
            <w:tcBorders>
              <w:top w:val="nil"/>
              <w:bottom w:val="nil"/>
            </w:tcBorders>
          </w:tcPr>
          <w:p w:rsidR="00F935F8" w:rsidRDefault="00FD164F">
            <w:pPr>
              <w:spacing w:line="360" w:lineRule="auto"/>
              <w:jc w:val="center"/>
              <w:rPr>
                <w:sz w:val="24"/>
                <w:szCs w:val="24"/>
              </w:rPr>
            </w:pPr>
            <w:r>
              <w:rPr>
                <w:sz w:val="24"/>
                <w:szCs w:val="24"/>
              </w:rPr>
              <w:t>string</w:t>
            </w:r>
          </w:p>
        </w:tc>
        <w:tc>
          <w:tcPr>
            <w:tcW w:w="1919"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29"/>
          <w:jc w:val="center"/>
        </w:trPr>
        <w:tc>
          <w:tcPr>
            <w:tcW w:w="1705" w:type="dxa"/>
            <w:tcBorders>
              <w:top w:val="nil"/>
              <w:bottom w:val="nil"/>
            </w:tcBorders>
          </w:tcPr>
          <w:p w:rsidR="00F935F8" w:rsidRDefault="00FD164F">
            <w:pPr>
              <w:spacing w:line="360" w:lineRule="auto"/>
              <w:jc w:val="center"/>
              <w:rPr>
                <w:sz w:val="24"/>
                <w:szCs w:val="24"/>
              </w:rPr>
            </w:pPr>
            <w:r>
              <w:rPr>
                <w:rFonts w:hint="eastAsia"/>
                <w:sz w:val="24"/>
                <w:szCs w:val="24"/>
              </w:rPr>
              <w:t>Word</w:t>
            </w:r>
          </w:p>
        </w:tc>
        <w:tc>
          <w:tcPr>
            <w:tcW w:w="1914" w:type="dxa"/>
            <w:tcBorders>
              <w:top w:val="nil"/>
              <w:bottom w:val="nil"/>
            </w:tcBorders>
          </w:tcPr>
          <w:p w:rsidR="00F935F8" w:rsidRDefault="00FD164F">
            <w:pPr>
              <w:spacing w:line="360" w:lineRule="auto"/>
              <w:jc w:val="center"/>
              <w:rPr>
                <w:sz w:val="24"/>
                <w:szCs w:val="24"/>
              </w:rPr>
            </w:pPr>
            <w:r>
              <w:rPr>
                <w:rFonts w:hint="eastAsia"/>
                <w:sz w:val="24"/>
                <w:szCs w:val="24"/>
              </w:rPr>
              <w:t>分词</w:t>
            </w:r>
          </w:p>
        </w:tc>
        <w:tc>
          <w:tcPr>
            <w:tcW w:w="1915" w:type="dxa"/>
            <w:tcBorders>
              <w:top w:val="nil"/>
              <w:bottom w:val="nil"/>
            </w:tcBorders>
          </w:tcPr>
          <w:p w:rsidR="00F935F8" w:rsidRDefault="00FD164F">
            <w:pPr>
              <w:spacing w:line="360" w:lineRule="auto"/>
              <w:jc w:val="center"/>
              <w:rPr>
                <w:sz w:val="24"/>
                <w:szCs w:val="24"/>
              </w:rPr>
            </w:pPr>
            <w:r>
              <w:rPr>
                <w:sz w:val="24"/>
                <w:szCs w:val="24"/>
              </w:rPr>
              <w:t>string</w:t>
            </w:r>
          </w:p>
        </w:tc>
        <w:tc>
          <w:tcPr>
            <w:tcW w:w="1919"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29"/>
          <w:jc w:val="center"/>
        </w:trPr>
        <w:tc>
          <w:tcPr>
            <w:tcW w:w="1705" w:type="dxa"/>
            <w:tcBorders>
              <w:top w:val="nil"/>
              <w:bottom w:val="single" w:sz="12" w:space="0" w:color="auto"/>
            </w:tcBorders>
          </w:tcPr>
          <w:p w:rsidR="00F935F8" w:rsidRDefault="00FD164F">
            <w:pPr>
              <w:spacing w:line="360" w:lineRule="auto"/>
              <w:jc w:val="center"/>
              <w:rPr>
                <w:sz w:val="24"/>
                <w:szCs w:val="24"/>
              </w:rPr>
            </w:pPr>
            <w:r>
              <w:rPr>
                <w:sz w:val="24"/>
                <w:szCs w:val="24"/>
              </w:rPr>
              <w:t>N</w:t>
            </w:r>
            <w:r>
              <w:rPr>
                <w:rFonts w:hint="eastAsia"/>
                <w:sz w:val="24"/>
                <w:szCs w:val="24"/>
              </w:rPr>
              <w:t>um</w:t>
            </w:r>
            <w:r>
              <w:rPr>
                <w:sz w:val="24"/>
                <w:szCs w:val="24"/>
              </w:rPr>
              <w:t>ber</w:t>
            </w:r>
          </w:p>
        </w:tc>
        <w:tc>
          <w:tcPr>
            <w:tcW w:w="1914"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数量</w:t>
            </w:r>
          </w:p>
        </w:tc>
        <w:tc>
          <w:tcPr>
            <w:tcW w:w="1915" w:type="dxa"/>
            <w:tcBorders>
              <w:top w:val="nil"/>
              <w:bottom w:val="single" w:sz="12" w:space="0" w:color="auto"/>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1919"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left="839" w:firstLine="480"/>
        <w:rPr>
          <w:sz w:val="24"/>
          <w:szCs w:val="24"/>
        </w:rPr>
      </w:pPr>
      <w:r>
        <w:rPr>
          <w:rFonts w:hint="eastAsia"/>
          <w:sz w:val="24"/>
          <w:szCs w:val="24"/>
        </w:rPr>
        <w:t>响应数据：</w:t>
      </w:r>
      <w:r>
        <w:rPr>
          <w:sz w:val="24"/>
          <w:szCs w:val="24"/>
        </w:rPr>
        <w:t>JSON</w:t>
      </w:r>
    </w:p>
    <w:tbl>
      <w:tblPr>
        <w:tblStyle w:val="ab"/>
        <w:tblW w:w="747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46"/>
        <w:gridCol w:w="1648"/>
        <w:gridCol w:w="2060"/>
        <w:gridCol w:w="1925"/>
      </w:tblGrid>
      <w:tr w:rsidR="00F935F8">
        <w:trPr>
          <w:trHeight w:val="565"/>
          <w:jc w:val="center"/>
        </w:trPr>
        <w:tc>
          <w:tcPr>
            <w:tcW w:w="184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648"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2060"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5"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565"/>
          <w:jc w:val="center"/>
        </w:trPr>
        <w:tc>
          <w:tcPr>
            <w:tcW w:w="1846" w:type="dxa"/>
            <w:tcBorders>
              <w:top w:val="nil"/>
              <w:bottom w:val="nil"/>
            </w:tcBorders>
          </w:tcPr>
          <w:p w:rsidR="00F935F8" w:rsidRDefault="00FD164F">
            <w:pPr>
              <w:spacing w:line="360" w:lineRule="auto"/>
              <w:jc w:val="center"/>
              <w:rPr>
                <w:sz w:val="24"/>
                <w:szCs w:val="24"/>
              </w:rPr>
            </w:pPr>
            <w:r>
              <w:rPr>
                <w:sz w:val="24"/>
                <w:szCs w:val="24"/>
              </w:rPr>
              <w:lastRenderedPageBreak/>
              <w:t>Keywords</w:t>
            </w:r>
          </w:p>
        </w:tc>
        <w:tc>
          <w:tcPr>
            <w:tcW w:w="1648" w:type="dxa"/>
            <w:tcBorders>
              <w:top w:val="nil"/>
              <w:bottom w:val="nil"/>
            </w:tcBorders>
          </w:tcPr>
          <w:p w:rsidR="00F935F8" w:rsidRDefault="00FD164F">
            <w:pPr>
              <w:spacing w:line="360" w:lineRule="auto"/>
              <w:jc w:val="center"/>
              <w:rPr>
                <w:sz w:val="24"/>
                <w:szCs w:val="24"/>
              </w:rPr>
            </w:pPr>
            <w:r>
              <w:rPr>
                <w:rFonts w:hint="eastAsia"/>
                <w:sz w:val="24"/>
                <w:szCs w:val="24"/>
              </w:rPr>
              <w:t>关键词</w:t>
            </w:r>
          </w:p>
        </w:tc>
        <w:tc>
          <w:tcPr>
            <w:tcW w:w="2060" w:type="dxa"/>
            <w:tcBorders>
              <w:top w:val="nil"/>
              <w:bottom w:val="nil"/>
            </w:tcBorders>
          </w:tcPr>
          <w:p w:rsidR="00F935F8" w:rsidRDefault="00FD164F">
            <w:pPr>
              <w:spacing w:line="360" w:lineRule="auto"/>
              <w:jc w:val="center"/>
              <w:rPr>
                <w:sz w:val="24"/>
                <w:szCs w:val="24"/>
              </w:rPr>
            </w:pPr>
            <w:r>
              <w:rPr>
                <w:sz w:val="24"/>
                <w:szCs w:val="24"/>
              </w:rPr>
              <w:t>string</w:t>
            </w:r>
          </w:p>
        </w:tc>
        <w:tc>
          <w:tcPr>
            <w:tcW w:w="1925"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65"/>
          <w:jc w:val="center"/>
        </w:trPr>
        <w:tc>
          <w:tcPr>
            <w:tcW w:w="1846" w:type="dxa"/>
            <w:tcBorders>
              <w:top w:val="nil"/>
              <w:bottom w:val="single" w:sz="12" w:space="0" w:color="auto"/>
            </w:tcBorders>
          </w:tcPr>
          <w:p w:rsidR="00F935F8" w:rsidRDefault="00FD164F">
            <w:pPr>
              <w:spacing w:line="360" w:lineRule="auto"/>
              <w:jc w:val="center"/>
              <w:rPr>
                <w:sz w:val="24"/>
                <w:szCs w:val="24"/>
              </w:rPr>
            </w:pPr>
            <w:r>
              <w:rPr>
                <w:sz w:val="24"/>
                <w:szCs w:val="24"/>
              </w:rPr>
              <w:t>N</w:t>
            </w:r>
            <w:r>
              <w:rPr>
                <w:rFonts w:hint="eastAsia"/>
                <w:sz w:val="24"/>
                <w:szCs w:val="24"/>
              </w:rPr>
              <w:t>um</w:t>
            </w:r>
            <w:r>
              <w:rPr>
                <w:sz w:val="24"/>
                <w:szCs w:val="24"/>
              </w:rPr>
              <w:t>ber</w:t>
            </w:r>
          </w:p>
        </w:tc>
        <w:tc>
          <w:tcPr>
            <w:tcW w:w="1648"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数量</w:t>
            </w:r>
          </w:p>
        </w:tc>
        <w:tc>
          <w:tcPr>
            <w:tcW w:w="2060" w:type="dxa"/>
            <w:tcBorders>
              <w:top w:val="nil"/>
              <w:bottom w:val="single" w:sz="12" w:space="0" w:color="auto"/>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1925"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6"/>
        </w:numPr>
        <w:spacing w:line="360" w:lineRule="auto"/>
        <w:ind w:firstLineChars="0"/>
        <w:rPr>
          <w:sz w:val="24"/>
          <w:szCs w:val="24"/>
        </w:rPr>
      </w:pPr>
      <w:r>
        <w:rPr>
          <w:rFonts w:hint="eastAsia"/>
          <w:sz w:val="24"/>
          <w:szCs w:val="24"/>
        </w:rPr>
        <w:t>分析数据存储</w:t>
      </w:r>
    </w:p>
    <w:p w:rsidR="00F935F8" w:rsidRDefault="00FD164F">
      <w:pPr>
        <w:pStyle w:val="af0"/>
        <w:numPr>
          <w:ilvl w:val="1"/>
          <w:numId w:val="6"/>
        </w:numPr>
        <w:spacing w:line="360" w:lineRule="auto"/>
        <w:ind w:firstLineChars="0"/>
        <w:rPr>
          <w:sz w:val="24"/>
          <w:szCs w:val="24"/>
        </w:rPr>
      </w:pPr>
      <w:r>
        <w:rPr>
          <w:rFonts w:hint="eastAsia"/>
          <w:sz w:val="24"/>
          <w:szCs w:val="24"/>
        </w:rPr>
        <w:t>连接</w:t>
      </w:r>
      <w:r>
        <w:rPr>
          <w:rFonts w:hint="eastAsia"/>
          <w:sz w:val="24"/>
          <w:szCs w:val="24"/>
        </w:rPr>
        <w:t>S</w:t>
      </w:r>
      <w:r>
        <w:rPr>
          <w:sz w:val="24"/>
          <w:szCs w:val="24"/>
        </w:rPr>
        <w:t>QL</w:t>
      </w:r>
      <w:r>
        <w:rPr>
          <w:rFonts w:hint="eastAsia"/>
          <w:sz w:val="24"/>
          <w:szCs w:val="24"/>
        </w:rPr>
        <w:t>数据库</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数据分析完成后，我们连接</w:t>
      </w:r>
      <w:r>
        <w:rPr>
          <w:rFonts w:asciiTheme="minorEastAsia" w:eastAsiaTheme="minorEastAsia" w:hAnsiTheme="minorEastAsia"/>
          <w:sz w:val="24"/>
          <w:szCs w:val="24"/>
        </w:rPr>
        <w:t>My_SQL</w:t>
      </w:r>
      <w:r>
        <w:rPr>
          <w:rFonts w:asciiTheme="minorEastAsia" w:eastAsiaTheme="minorEastAsia" w:hAnsiTheme="minorEastAsia" w:hint="eastAsia"/>
          <w:sz w:val="24"/>
          <w:szCs w:val="24"/>
        </w:rPr>
        <w:t>，创建关键词数据库和表，发送请求，获取响应。</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753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97"/>
        <w:gridCol w:w="2226"/>
        <w:gridCol w:w="2190"/>
        <w:gridCol w:w="1317"/>
      </w:tblGrid>
      <w:tr w:rsidR="00F935F8">
        <w:trPr>
          <w:trHeight w:val="497"/>
          <w:jc w:val="center"/>
        </w:trPr>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497"/>
          <w:jc w:val="center"/>
        </w:trPr>
        <w:tc>
          <w:tcPr>
            <w:tcW w:w="0" w:type="auto"/>
            <w:tcBorders>
              <w:top w:val="nil"/>
              <w:bottom w:val="nil"/>
            </w:tcBorders>
          </w:tcPr>
          <w:p w:rsidR="00F935F8" w:rsidRDefault="00FD164F">
            <w:pPr>
              <w:spacing w:line="360" w:lineRule="auto"/>
              <w:jc w:val="center"/>
              <w:rPr>
                <w:sz w:val="24"/>
                <w:szCs w:val="24"/>
              </w:rPr>
            </w:pPr>
            <w:r>
              <w:rPr>
                <w:sz w:val="24"/>
                <w:szCs w:val="24"/>
              </w:rPr>
              <w:t>Id</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电影编号</w:t>
            </w:r>
          </w:p>
        </w:tc>
        <w:tc>
          <w:tcPr>
            <w:tcW w:w="0" w:type="auto"/>
            <w:tcBorders>
              <w:top w:val="nil"/>
              <w:bottom w:val="nil"/>
            </w:tcBorders>
          </w:tcPr>
          <w:p w:rsidR="00F935F8" w:rsidRDefault="00FD164F">
            <w:pPr>
              <w:spacing w:line="360" w:lineRule="auto"/>
              <w:jc w:val="center"/>
              <w:rPr>
                <w:sz w:val="24"/>
                <w:szCs w:val="24"/>
              </w:rPr>
            </w:pPr>
            <w:r>
              <w:rPr>
                <w:sz w:val="24"/>
                <w:szCs w:val="24"/>
              </w:rPr>
              <w:t>string</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497"/>
          <w:jc w:val="center"/>
        </w:trPr>
        <w:tc>
          <w:tcPr>
            <w:tcW w:w="0" w:type="auto"/>
            <w:tcBorders>
              <w:top w:val="nil"/>
              <w:bottom w:val="nil"/>
            </w:tcBorders>
          </w:tcPr>
          <w:p w:rsidR="00F935F8" w:rsidRDefault="00FD164F">
            <w:pPr>
              <w:spacing w:line="360" w:lineRule="auto"/>
              <w:jc w:val="center"/>
              <w:rPr>
                <w:sz w:val="24"/>
                <w:szCs w:val="24"/>
              </w:rPr>
            </w:pPr>
            <w:r>
              <w:rPr>
                <w:sz w:val="24"/>
                <w:szCs w:val="24"/>
              </w:rPr>
              <w:t>Name</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电影名称</w:t>
            </w:r>
          </w:p>
        </w:tc>
        <w:tc>
          <w:tcPr>
            <w:tcW w:w="0" w:type="auto"/>
            <w:tcBorders>
              <w:top w:val="nil"/>
              <w:bottom w:val="nil"/>
            </w:tcBorders>
          </w:tcPr>
          <w:p w:rsidR="00F935F8" w:rsidRDefault="00FD164F">
            <w:pPr>
              <w:spacing w:line="360" w:lineRule="auto"/>
              <w:jc w:val="center"/>
              <w:rPr>
                <w:sz w:val="24"/>
                <w:szCs w:val="24"/>
              </w:rPr>
            </w:pPr>
            <w:r>
              <w:rPr>
                <w:sz w:val="24"/>
                <w:szCs w:val="24"/>
              </w:rPr>
              <w:t>string</w:t>
            </w:r>
          </w:p>
        </w:tc>
        <w:tc>
          <w:tcPr>
            <w:tcW w:w="0" w:type="auto"/>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497"/>
          <w:jc w:val="center"/>
        </w:trPr>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R</w:t>
            </w:r>
            <w:r>
              <w:rPr>
                <w:rFonts w:hint="eastAsia"/>
                <w:sz w:val="24"/>
                <w:szCs w:val="24"/>
              </w:rPr>
              <w:t>eview</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影评</w:t>
            </w:r>
          </w:p>
        </w:tc>
        <w:tc>
          <w:tcPr>
            <w:tcW w:w="0" w:type="auto"/>
            <w:tcBorders>
              <w:top w:val="nil"/>
              <w:bottom w:val="single" w:sz="12" w:space="0" w:color="auto"/>
            </w:tcBorders>
          </w:tcPr>
          <w:p w:rsidR="00F935F8" w:rsidRDefault="00FD164F">
            <w:pPr>
              <w:spacing w:line="360" w:lineRule="auto"/>
              <w:jc w:val="center"/>
              <w:rPr>
                <w:sz w:val="24"/>
                <w:szCs w:val="24"/>
              </w:rPr>
            </w:pPr>
            <w:r>
              <w:rPr>
                <w:rFonts w:hint="eastAsia"/>
                <w:sz w:val="24"/>
                <w:szCs w:val="24"/>
              </w:rPr>
              <w:t>json</w:t>
            </w:r>
            <w:r>
              <w:rPr>
                <w:rFonts w:hint="eastAsia"/>
                <w:sz w:val="24"/>
                <w:szCs w:val="24"/>
              </w:rPr>
              <w:t>数组</w:t>
            </w:r>
          </w:p>
        </w:tc>
        <w:tc>
          <w:tcPr>
            <w:tcW w:w="0" w:type="auto"/>
            <w:tcBorders>
              <w:top w:val="nil"/>
              <w:bottom w:val="single" w:sz="12" w:space="0" w:color="auto"/>
            </w:tcBorders>
          </w:tcPr>
          <w:p w:rsidR="00F935F8" w:rsidRDefault="00F935F8">
            <w:pPr>
              <w:spacing w:line="360" w:lineRule="auto"/>
              <w:jc w:val="center"/>
              <w:rPr>
                <w:sz w:val="24"/>
                <w:szCs w:val="24"/>
              </w:rPr>
            </w:pPr>
          </w:p>
        </w:tc>
      </w:tr>
    </w:tbl>
    <w:p w:rsidR="00F935F8" w:rsidRDefault="00FD164F">
      <w:pPr>
        <w:pStyle w:val="af0"/>
        <w:numPr>
          <w:ilvl w:val="0"/>
          <w:numId w:val="4"/>
        </w:numPr>
        <w:spacing w:line="360" w:lineRule="auto"/>
        <w:ind w:left="839" w:firstLine="480"/>
        <w:rPr>
          <w:sz w:val="24"/>
          <w:szCs w:val="24"/>
        </w:rPr>
      </w:pPr>
      <w:r>
        <w:rPr>
          <w:rFonts w:hint="eastAsia"/>
          <w:sz w:val="24"/>
          <w:szCs w:val="24"/>
        </w:rPr>
        <w:t>响应数据：</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2"/>
        <w:gridCol w:w="1922"/>
        <w:gridCol w:w="1923"/>
        <w:gridCol w:w="1923"/>
      </w:tblGrid>
      <w:tr w:rsidR="00F935F8">
        <w:trPr>
          <w:trHeight w:val="286"/>
          <w:jc w:val="center"/>
        </w:trPr>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6"/>
          <w:jc w:val="center"/>
        </w:trPr>
        <w:tc>
          <w:tcPr>
            <w:tcW w:w="1922" w:type="dxa"/>
            <w:tcBorders>
              <w:top w:val="single" w:sz="6" w:space="0" w:color="auto"/>
            </w:tcBorders>
          </w:tcPr>
          <w:p w:rsidR="00F935F8" w:rsidRDefault="00FD164F">
            <w:pPr>
              <w:spacing w:line="360" w:lineRule="auto"/>
              <w:jc w:val="center"/>
              <w:rPr>
                <w:sz w:val="24"/>
                <w:szCs w:val="24"/>
              </w:rPr>
            </w:pPr>
            <w:r>
              <w:rPr>
                <w:sz w:val="24"/>
                <w:szCs w:val="24"/>
              </w:rPr>
              <w:t>c</w:t>
            </w:r>
            <w:r>
              <w:rPr>
                <w:rFonts w:hint="eastAsia"/>
                <w:sz w:val="24"/>
                <w:szCs w:val="24"/>
              </w:rPr>
              <w:t>ode</w:t>
            </w:r>
          </w:p>
        </w:tc>
        <w:tc>
          <w:tcPr>
            <w:tcW w:w="1922" w:type="dxa"/>
            <w:tcBorders>
              <w:top w:val="single" w:sz="6" w:space="0" w:color="auto"/>
            </w:tcBorders>
          </w:tcPr>
          <w:p w:rsidR="00F935F8" w:rsidRDefault="00FD164F">
            <w:pPr>
              <w:spacing w:line="360" w:lineRule="auto"/>
              <w:jc w:val="center"/>
              <w:rPr>
                <w:sz w:val="24"/>
                <w:szCs w:val="24"/>
              </w:rPr>
            </w:pPr>
            <w:r>
              <w:rPr>
                <w:rFonts w:hint="eastAsia"/>
                <w:sz w:val="24"/>
                <w:szCs w:val="24"/>
              </w:rPr>
              <w:t>状态码</w:t>
            </w:r>
          </w:p>
        </w:tc>
        <w:tc>
          <w:tcPr>
            <w:tcW w:w="1923" w:type="dxa"/>
            <w:tcBorders>
              <w:top w:val="single" w:sz="6" w:space="0" w:color="auto"/>
            </w:tcBorders>
          </w:tcPr>
          <w:p w:rsidR="00F935F8" w:rsidRDefault="00FD164F">
            <w:pPr>
              <w:spacing w:line="360" w:lineRule="auto"/>
              <w:jc w:val="center"/>
              <w:rPr>
                <w:sz w:val="24"/>
                <w:szCs w:val="24"/>
              </w:rPr>
            </w:pPr>
            <w:r>
              <w:rPr>
                <w:sz w:val="24"/>
                <w:szCs w:val="24"/>
              </w:rPr>
              <w:t>int</w:t>
            </w:r>
          </w:p>
        </w:tc>
        <w:tc>
          <w:tcPr>
            <w:tcW w:w="1923"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294"/>
          <w:jc w:val="center"/>
        </w:trPr>
        <w:tc>
          <w:tcPr>
            <w:tcW w:w="1922" w:type="dxa"/>
          </w:tcPr>
          <w:p w:rsidR="00F935F8" w:rsidRDefault="00FD164F">
            <w:pPr>
              <w:spacing w:line="360" w:lineRule="auto"/>
              <w:jc w:val="center"/>
              <w:rPr>
                <w:sz w:val="24"/>
                <w:szCs w:val="24"/>
              </w:rPr>
            </w:pPr>
            <w:r>
              <w:rPr>
                <w:sz w:val="24"/>
                <w:szCs w:val="24"/>
              </w:rPr>
              <w:t>data</w:t>
            </w:r>
          </w:p>
        </w:tc>
        <w:tc>
          <w:tcPr>
            <w:tcW w:w="1922" w:type="dxa"/>
          </w:tcPr>
          <w:p w:rsidR="00F935F8" w:rsidRDefault="00FD164F">
            <w:pPr>
              <w:spacing w:line="360" w:lineRule="auto"/>
              <w:jc w:val="center"/>
              <w:rPr>
                <w:sz w:val="24"/>
                <w:szCs w:val="24"/>
              </w:rPr>
            </w:pPr>
            <w:r>
              <w:rPr>
                <w:rFonts w:hint="eastAsia"/>
                <w:sz w:val="24"/>
                <w:szCs w:val="24"/>
              </w:rPr>
              <w:t>返回数据</w:t>
            </w:r>
            <w:r>
              <w:rPr>
                <w:rFonts w:hint="eastAsia"/>
                <w:sz w:val="24"/>
                <w:szCs w:val="24"/>
              </w:rPr>
              <w:t>[token]</w:t>
            </w:r>
          </w:p>
        </w:tc>
        <w:tc>
          <w:tcPr>
            <w:tcW w:w="1923" w:type="dxa"/>
          </w:tcPr>
          <w:p w:rsidR="00F935F8" w:rsidRDefault="00FD164F">
            <w:pPr>
              <w:spacing w:line="360" w:lineRule="auto"/>
              <w:jc w:val="center"/>
              <w:rPr>
                <w:sz w:val="24"/>
                <w:szCs w:val="24"/>
              </w:rPr>
            </w:pPr>
            <w:r>
              <w:rPr>
                <w:sz w:val="24"/>
                <w:szCs w:val="24"/>
              </w:rPr>
              <w:t>dict</w:t>
            </w:r>
          </w:p>
        </w:tc>
        <w:tc>
          <w:tcPr>
            <w:tcW w:w="1923"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286"/>
          <w:jc w:val="center"/>
        </w:trPr>
        <w:tc>
          <w:tcPr>
            <w:tcW w:w="1922" w:type="dxa"/>
          </w:tcPr>
          <w:p w:rsidR="00F935F8" w:rsidRDefault="00FD164F">
            <w:pPr>
              <w:spacing w:line="360" w:lineRule="auto"/>
              <w:jc w:val="center"/>
              <w:rPr>
                <w:sz w:val="24"/>
                <w:szCs w:val="24"/>
              </w:rPr>
            </w:pPr>
            <w:r>
              <w:rPr>
                <w:sz w:val="24"/>
                <w:szCs w:val="24"/>
              </w:rPr>
              <w:t>error</w:t>
            </w:r>
          </w:p>
        </w:tc>
        <w:tc>
          <w:tcPr>
            <w:tcW w:w="1922" w:type="dxa"/>
          </w:tcPr>
          <w:p w:rsidR="00F935F8" w:rsidRDefault="00FD164F">
            <w:pPr>
              <w:spacing w:line="360" w:lineRule="auto"/>
              <w:jc w:val="center"/>
              <w:rPr>
                <w:sz w:val="24"/>
                <w:szCs w:val="24"/>
              </w:rPr>
            </w:pPr>
            <w:r>
              <w:rPr>
                <w:rFonts w:hint="eastAsia"/>
                <w:sz w:val="24"/>
                <w:szCs w:val="24"/>
              </w:rPr>
              <w:t>返回错误原因</w:t>
            </w:r>
          </w:p>
        </w:tc>
        <w:tc>
          <w:tcPr>
            <w:tcW w:w="1923" w:type="dxa"/>
          </w:tcPr>
          <w:p w:rsidR="00F935F8" w:rsidRDefault="00FD164F">
            <w:pPr>
              <w:spacing w:line="360" w:lineRule="auto"/>
              <w:jc w:val="center"/>
              <w:rPr>
                <w:sz w:val="24"/>
                <w:szCs w:val="24"/>
              </w:rPr>
            </w:pPr>
            <w:r>
              <w:rPr>
                <w:sz w:val="24"/>
                <w:szCs w:val="24"/>
              </w:rPr>
              <w:t>char</w:t>
            </w:r>
          </w:p>
        </w:tc>
        <w:tc>
          <w:tcPr>
            <w:tcW w:w="1923" w:type="dxa"/>
          </w:tcPr>
          <w:p w:rsidR="00F935F8" w:rsidRDefault="00FD164F">
            <w:pPr>
              <w:spacing w:line="360" w:lineRule="auto"/>
              <w:jc w:val="center"/>
              <w:rPr>
                <w:sz w:val="24"/>
                <w:szCs w:val="24"/>
              </w:rPr>
            </w:pPr>
            <w:r>
              <w:rPr>
                <w:rFonts w:hint="eastAsia"/>
                <w:sz w:val="24"/>
                <w:szCs w:val="24"/>
              </w:rPr>
              <w:t>与</w:t>
            </w:r>
            <w:r>
              <w:rPr>
                <w:rFonts w:hint="eastAsia"/>
                <w:sz w:val="24"/>
                <w:szCs w:val="24"/>
              </w:rPr>
              <w:t>data</w:t>
            </w:r>
            <w:r>
              <w:rPr>
                <w:rFonts w:hint="eastAsia"/>
                <w:sz w:val="24"/>
                <w:szCs w:val="24"/>
              </w:rPr>
              <w:t>二选</w:t>
            </w:r>
            <w:proofErr w:type="gramStart"/>
            <w:r>
              <w:rPr>
                <w:rFonts w:hint="eastAsia"/>
                <w:sz w:val="24"/>
                <w:szCs w:val="24"/>
              </w:rPr>
              <w:t>一</w:t>
            </w:r>
            <w:proofErr w:type="gramEnd"/>
          </w:p>
        </w:tc>
      </w:tr>
    </w:tbl>
    <w:p w:rsidR="00F935F8" w:rsidRDefault="00FD164F">
      <w:pPr>
        <w:pStyle w:val="af0"/>
        <w:numPr>
          <w:ilvl w:val="0"/>
          <w:numId w:val="6"/>
        </w:numPr>
        <w:spacing w:line="360" w:lineRule="auto"/>
        <w:ind w:leftChars="200" w:left="420" w:firstLineChars="0" w:firstLine="0"/>
        <w:rPr>
          <w:sz w:val="24"/>
          <w:szCs w:val="24"/>
        </w:rPr>
      </w:pPr>
      <w:r>
        <w:rPr>
          <w:rFonts w:hint="eastAsia"/>
          <w:sz w:val="24"/>
          <w:szCs w:val="24"/>
        </w:rPr>
        <w:t>数据信息存储</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响应获取成功后，将响应进行解析，获取响应内的数据，并将数据存储到My</w:t>
      </w:r>
      <w:r>
        <w:rPr>
          <w:rFonts w:asciiTheme="minorEastAsia" w:eastAsiaTheme="minorEastAsia" w:hAnsiTheme="minorEastAsia"/>
          <w:sz w:val="24"/>
          <w:szCs w:val="24"/>
        </w:rPr>
        <w:t>_SQL</w:t>
      </w:r>
      <w:r>
        <w:rPr>
          <w:rFonts w:asciiTheme="minorEastAsia" w:eastAsiaTheme="minorEastAsia" w:hAnsiTheme="minorEastAsia" w:hint="eastAsia"/>
          <w:sz w:val="24"/>
          <w:szCs w:val="24"/>
        </w:rPr>
        <w:t>数据库里。</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1926"/>
        <w:gridCol w:w="1927"/>
        <w:gridCol w:w="1927"/>
      </w:tblGrid>
      <w:tr w:rsidR="00F935F8">
        <w:trPr>
          <w:trHeight w:val="284"/>
          <w:jc w:val="center"/>
        </w:trPr>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6"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4"/>
          <w:jc w:val="center"/>
        </w:trPr>
        <w:tc>
          <w:tcPr>
            <w:tcW w:w="1926" w:type="dxa"/>
            <w:tcBorders>
              <w:top w:val="single" w:sz="6" w:space="0" w:color="auto"/>
              <w:bottom w:val="nil"/>
            </w:tcBorders>
          </w:tcPr>
          <w:p w:rsidR="00F935F8" w:rsidRDefault="00FD164F">
            <w:pPr>
              <w:spacing w:line="360" w:lineRule="auto"/>
              <w:jc w:val="center"/>
              <w:rPr>
                <w:sz w:val="24"/>
                <w:szCs w:val="24"/>
              </w:rPr>
            </w:pPr>
            <w:r>
              <w:rPr>
                <w:sz w:val="24"/>
                <w:szCs w:val="24"/>
              </w:rPr>
              <w:t>N</w:t>
            </w:r>
            <w:r>
              <w:rPr>
                <w:rFonts w:hint="eastAsia"/>
                <w:sz w:val="24"/>
                <w:szCs w:val="24"/>
              </w:rPr>
              <w:t>umber</w:t>
            </w:r>
          </w:p>
        </w:tc>
        <w:tc>
          <w:tcPr>
            <w:tcW w:w="1926"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编号</w:t>
            </w:r>
          </w:p>
        </w:tc>
        <w:tc>
          <w:tcPr>
            <w:tcW w:w="1927" w:type="dxa"/>
            <w:tcBorders>
              <w:top w:val="single" w:sz="6" w:space="0" w:color="auto"/>
              <w:bottom w:val="nil"/>
            </w:tcBorders>
          </w:tcPr>
          <w:p w:rsidR="00F935F8" w:rsidRDefault="00FD164F">
            <w:pPr>
              <w:spacing w:line="360" w:lineRule="auto"/>
              <w:jc w:val="center"/>
              <w:rPr>
                <w:sz w:val="24"/>
                <w:szCs w:val="24"/>
              </w:rPr>
            </w:pPr>
            <w:r>
              <w:rPr>
                <w:sz w:val="24"/>
                <w:szCs w:val="24"/>
              </w:rPr>
              <w:t>string</w:t>
            </w:r>
          </w:p>
        </w:tc>
        <w:tc>
          <w:tcPr>
            <w:tcW w:w="1927"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284"/>
          <w:jc w:val="center"/>
        </w:trPr>
        <w:tc>
          <w:tcPr>
            <w:tcW w:w="1926" w:type="dxa"/>
            <w:tcBorders>
              <w:top w:val="nil"/>
              <w:bottom w:val="nil"/>
            </w:tcBorders>
          </w:tcPr>
          <w:p w:rsidR="00F935F8" w:rsidRDefault="00FD164F">
            <w:pPr>
              <w:spacing w:line="360" w:lineRule="auto"/>
              <w:jc w:val="center"/>
              <w:rPr>
                <w:sz w:val="24"/>
                <w:szCs w:val="24"/>
              </w:rPr>
            </w:pPr>
            <w:r>
              <w:rPr>
                <w:sz w:val="24"/>
                <w:szCs w:val="24"/>
              </w:rPr>
              <w:t>Keywords</w:t>
            </w:r>
          </w:p>
        </w:tc>
        <w:tc>
          <w:tcPr>
            <w:tcW w:w="1926" w:type="dxa"/>
            <w:tcBorders>
              <w:top w:val="nil"/>
              <w:bottom w:val="nil"/>
            </w:tcBorders>
          </w:tcPr>
          <w:p w:rsidR="00F935F8" w:rsidRDefault="00FD164F">
            <w:pPr>
              <w:spacing w:line="360" w:lineRule="auto"/>
              <w:jc w:val="center"/>
              <w:rPr>
                <w:sz w:val="24"/>
                <w:szCs w:val="24"/>
              </w:rPr>
            </w:pPr>
            <w:r>
              <w:rPr>
                <w:rFonts w:hint="eastAsia"/>
                <w:sz w:val="24"/>
                <w:szCs w:val="24"/>
              </w:rPr>
              <w:t>关键词</w:t>
            </w:r>
          </w:p>
        </w:tc>
        <w:tc>
          <w:tcPr>
            <w:tcW w:w="1927" w:type="dxa"/>
            <w:tcBorders>
              <w:top w:val="nil"/>
              <w:bottom w:val="nil"/>
            </w:tcBorders>
          </w:tcPr>
          <w:p w:rsidR="00F935F8" w:rsidRDefault="00FD164F">
            <w:pPr>
              <w:spacing w:line="360" w:lineRule="auto"/>
              <w:jc w:val="center"/>
              <w:rPr>
                <w:sz w:val="24"/>
                <w:szCs w:val="24"/>
              </w:rPr>
            </w:pPr>
            <w:r>
              <w:rPr>
                <w:sz w:val="24"/>
                <w:szCs w:val="24"/>
              </w:rPr>
              <w:t>string</w:t>
            </w:r>
          </w:p>
        </w:tc>
        <w:tc>
          <w:tcPr>
            <w:tcW w:w="192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284"/>
          <w:jc w:val="center"/>
        </w:trPr>
        <w:tc>
          <w:tcPr>
            <w:tcW w:w="1926" w:type="dxa"/>
            <w:tcBorders>
              <w:top w:val="nil"/>
            </w:tcBorders>
          </w:tcPr>
          <w:p w:rsidR="00F935F8" w:rsidRDefault="00FD164F">
            <w:pPr>
              <w:spacing w:line="360" w:lineRule="auto"/>
              <w:jc w:val="center"/>
              <w:rPr>
                <w:sz w:val="24"/>
                <w:szCs w:val="24"/>
              </w:rPr>
            </w:pPr>
            <w:r>
              <w:rPr>
                <w:sz w:val="24"/>
                <w:szCs w:val="24"/>
              </w:rPr>
              <w:t>N</w:t>
            </w:r>
            <w:r>
              <w:rPr>
                <w:rFonts w:hint="eastAsia"/>
                <w:sz w:val="24"/>
                <w:szCs w:val="24"/>
              </w:rPr>
              <w:t>um</w:t>
            </w:r>
            <w:r>
              <w:rPr>
                <w:sz w:val="24"/>
                <w:szCs w:val="24"/>
              </w:rPr>
              <w:t>ber</w:t>
            </w:r>
          </w:p>
        </w:tc>
        <w:tc>
          <w:tcPr>
            <w:tcW w:w="1926" w:type="dxa"/>
            <w:tcBorders>
              <w:top w:val="nil"/>
            </w:tcBorders>
          </w:tcPr>
          <w:p w:rsidR="00F935F8" w:rsidRDefault="00FD164F">
            <w:pPr>
              <w:spacing w:line="360" w:lineRule="auto"/>
              <w:jc w:val="center"/>
              <w:rPr>
                <w:sz w:val="24"/>
                <w:szCs w:val="24"/>
              </w:rPr>
            </w:pPr>
            <w:r>
              <w:rPr>
                <w:rFonts w:hint="eastAsia"/>
                <w:sz w:val="24"/>
                <w:szCs w:val="24"/>
              </w:rPr>
              <w:t>数量</w:t>
            </w:r>
          </w:p>
        </w:tc>
        <w:tc>
          <w:tcPr>
            <w:tcW w:w="1927" w:type="dxa"/>
            <w:tcBorders>
              <w:top w:val="nil"/>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1927" w:type="dxa"/>
            <w:tcBorders>
              <w:top w:val="nil"/>
            </w:tcBorders>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af0"/>
        <w:numPr>
          <w:ilvl w:val="0"/>
          <w:numId w:val="4"/>
        </w:numPr>
        <w:spacing w:line="360" w:lineRule="auto"/>
        <w:ind w:left="839" w:firstLine="480"/>
        <w:rPr>
          <w:sz w:val="24"/>
          <w:szCs w:val="24"/>
        </w:rPr>
      </w:pPr>
      <w:r>
        <w:rPr>
          <w:rFonts w:hint="eastAsia"/>
          <w:sz w:val="24"/>
          <w:szCs w:val="24"/>
        </w:rPr>
        <w:t>响应数据：</w:t>
      </w:r>
    </w:p>
    <w:tbl>
      <w:tblPr>
        <w:tblStyle w:val="ab"/>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22"/>
        <w:gridCol w:w="1922"/>
        <w:gridCol w:w="1923"/>
        <w:gridCol w:w="1923"/>
      </w:tblGrid>
      <w:tr w:rsidR="00F935F8">
        <w:trPr>
          <w:trHeight w:val="286"/>
          <w:jc w:val="center"/>
        </w:trPr>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22"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192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286"/>
          <w:jc w:val="center"/>
        </w:trPr>
        <w:tc>
          <w:tcPr>
            <w:tcW w:w="1922" w:type="dxa"/>
            <w:tcBorders>
              <w:top w:val="single" w:sz="6" w:space="0" w:color="auto"/>
            </w:tcBorders>
          </w:tcPr>
          <w:p w:rsidR="00F935F8" w:rsidRDefault="00FD164F">
            <w:pPr>
              <w:spacing w:line="360" w:lineRule="auto"/>
              <w:jc w:val="center"/>
              <w:rPr>
                <w:sz w:val="24"/>
                <w:szCs w:val="24"/>
              </w:rPr>
            </w:pPr>
            <w:r>
              <w:rPr>
                <w:sz w:val="24"/>
                <w:szCs w:val="24"/>
              </w:rPr>
              <w:lastRenderedPageBreak/>
              <w:t>c</w:t>
            </w:r>
            <w:r>
              <w:rPr>
                <w:rFonts w:hint="eastAsia"/>
                <w:sz w:val="24"/>
                <w:szCs w:val="24"/>
              </w:rPr>
              <w:t>ode</w:t>
            </w:r>
          </w:p>
        </w:tc>
        <w:tc>
          <w:tcPr>
            <w:tcW w:w="1922" w:type="dxa"/>
            <w:tcBorders>
              <w:top w:val="single" w:sz="6" w:space="0" w:color="auto"/>
            </w:tcBorders>
          </w:tcPr>
          <w:p w:rsidR="00F935F8" w:rsidRDefault="00FD164F">
            <w:pPr>
              <w:spacing w:line="360" w:lineRule="auto"/>
              <w:jc w:val="center"/>
              <w:rPr>
                <w:sz w:val="24"/>
                <w:szCs w:val="24"/>
              </w:rPr>
            </w:pPr>
            <w:r>
              <w:rPr>
                <w:rFonts w:hint="eastAsia"/>
                <w:sz w:val="24"/>
                <w:szCs w:val="24"/>
              </w:rPr>
              <w:t>状态码</w:t>
            </w:r>
          </w:p>
        </w:tc>
        <w:tc>
          <w:tcPr>
            <w:tcW w:w="1923" w:type="dxa"/>
            <w:tcBorders>
              <w:top w:val="single" w:sz="6" w:space="0" w:color="auto"/>
            </w:tcBorders>
          </w:tcPr>
          <w:p w:rsidR="00F935F8" w:rsidRDefault="00FD164F">
            <w:pPr>
              <w:spacing w:line="360" w:lineRule="auto"/>
              <w:jc w:val="center"/>
              <w:rPr>
                <w:sz w:val="24"/>
                <w:szCs w:val="24"/>
              </w:rPr>
            </w:pPr>
            <w:r>
              <w:rPr>
                <w:sz w:val="24"/>
                <w:szCs w:val="24"/>
              </w:rPr>
              <w:t>int</w:t>
            </w:r>
          </w:p>
        </w:tc>
        <w:tc>
          <w:tcPr>
            <w:tcW w:w="1923" w:type="dxa"/>
            <w:tcBorders>
              <w:top w:val="single" w:sz="6" w:space="0" w:color="auto"/>
            </w:tcBorders>
          </w:tcPr>
          <w:p w:rsidR="00F935F8" w:rsidRDefault="00FD164F">
            <w:pPr>
              <w:spacing w:line="360" w:lineRule="auto"/>
              <w:jc w:val="center"/>
              <w:rPr>
                <w:sz w:val="24"/>
                <w:szCs w:val="24"/>
              </w:rPr>
            </w:pPr>
            <w:r>
              <w:rPr>
                <w:rFonts w:hint="eastAsia"/>
                <w:sz w:val="24"/>
                <w:szCs w:val="24"/>
              </w:rPr>
              <w:t>必填</w:t>
            </w:r>
          </w:p>
        </w:tc>
      </w:tr>
      <w:tr w:rsidR="00F935F8">
        <w:trPr>
          <w:trHeight w:val="294"/>
          <w:jc w:val="center"/>
        </w:trPr>
        <w:tc>
          <w:tcPr>
            <w:tcW w:w="1922" w:type="dxa"/>
          </w:tcPr>
          <w:p w:rsidR="00F935F8" w:rsidRDefault="00FD164F">
            <w:pPr>
              <w:spacing w:line="360" w:lineRule="auto"/>
              <w:jc w:val="center"/>
              <w:rPr>
                <w:sz w:val="24"/>
                <w:szCs w:val="24"/>
              </w:rPr>
            </w:pPr>
            <w:r>
              <w:rPr>
                <w:sz w:val="24"/>
                <w:szCs w:val="24"/>
              </w:rPr>
              <w:t>data</w:t>
            </w:r>
          </w:p>
        </w:tc>
        <w:tc>
          <w:tcPr>
            <w:tcW w:w="1922" w:type="dxa"/>
          </w:tcPr>
          <w:p w:rsidR="00F935F8" w:rsidRDefault="00FD164F">
            <w:pPr>
              <w:spacing w:line="360" w:lineRule="auto"/>
              <w:jc w:val="center"/>
              <w:rPr>
                <w:sz w:val="24"/>
                <w:szCs w:val="24"/>
              </w:rPr>
            </w:pPr>
            <w:r>
              <w:rPr>
                <w:rFonts w:hint="eastAsia"/>
                <w:sz w:val="24"/>
                <w:szCs w:val="24"/>
              </w:rPr>
              <w:t>返回数据</w:t>
            </w:r>
            <w:r>
              <w:rPr>
                <w:rFonts w:hint="eastAsia"/>
                <w:sz w:val="24"/>
                <w:szCs w:val="24"/>
              </w:rPr>
              <w:t>[token]</w:t>
            </w:r>
          </w:p>
        </w:tc>
        <w:tc>
          <w:tcPr>
            <w:tcW w:w="1923" w:type="dxa"/>
          </w:tcPr>
          <w:p w:rsidR="00F935F8" w:rsidRDefault="00FD164F">
            <w:pPr>
              <w:spacing w:line="360" w:lineRule="auto"/>
              <w:jc w:val="center"/>
              <w:rPr>
                <w:sz w:val="24"/>
                <w:szCs w:val="24"/>
              </w:rPr>
            </w:pPr>
            <w:r>
              <w:rPr>
                <w:sz w:val="24"/>
                <w:szCs w:val="24"/>
              </w:rPr>
              <w:t>dict</w:t>
            </w:r>
          </w:p>
        </w:tc>
        <w:tc>
          <w:tcPr>
            <w:tcW w:w="1923" w:type="dxa"/>
          </w:tcPr>
          <w:p w:rsidR="00F935F8" w:rsidRDefault="00FD164F">
            <w:pPr>
              <w:spacing w:line="360" w:lineRule="auto"/>
              <w:jc w:val="center"/>
              <w:rPr>
                <w:sz w:val="24"/>
                <w:szCs w:val="24"/>
              </w:rPr>
            </w:pPr>
            <w:r>
              <w:rPr>
                <w:rFonts w:hint="eastAsia"/>
                <w:sz w:val="24"/>
                <w:szCs w:val="24"/>
              </w:rPr>
              <w:t>与</w:t>
            </w:r>
            <w:r>
              <w:rPr>
                <w:rFonts w:hint="eastAsia"/>
                <w:sz w:val="24"/>
                <w:szCs w:val="24"/>
              </w:rPr>
              <w:t>error</w:t>
            </w:r>
            <w:r>
              <w:rPr>
                <w:rFonts w:hint="eastAsia"/>
                <w:sz w:val="24"/>
                <w:szCs w:val="24"/>
              </w:rPr>
              <w:t>二选</w:t>
            </w:r>
            <w:proofErr w:type="gramStart"/>
            <w:r>
              <w:rPr>
                <w:rFonts w:hint="eastAsia"/>
                <w:sz w:val="24"/>
                <w:szCs w:val="24"/>
              </w:rPr>
              <w:t>一</w:t>
            </w:r>
            <w:proofErr w:type="gramEnd"/>
          </w:p>
        </w:tc>
      </w:tr>
      <w:tr w:rsidR="00F935F8">
        <w:trPr>
          <w:trHeight w:val="286"/>
          <w:jc w:val="center"/>
        </w:trPr>
        <w:tc>
          <w:tcPr>
            <w:tcW w:w="1922" w:type="dxa"/>
          </w:tcPr>
          <w:p w:rsidR="00F935F8" w:rsidRDefault="00FD164F">
            <w:pPr>
              <w:spacing w:line="360" w:lineRule="auto"/>
              <w:jc w:val="center"/>
              <w:rPr>
                <w:sz w:val="24"/>
                <w:szCs w:val="24"/>
              </w:rPr>
            </w:pPr>
            <w:r>
              <w:rPr>
                <w:sz w:val="24"/>
                <w:szCs w:val="24"/>
              </w:rPr>
              <w:t>error</w:t>
            </w:r>
          </w:p>
        </w:tc>
        <w:tc>
          <w:tcPr>
            <w:tcW w:w="1922" w:type="dxa"/>
          </w:tcPr>
          <w:p w:rsidR="00F935F8" w:rsidRDefault="00FD164F">
            <w:pPr>
              <w:spacing w:line="360" w:lineRule="auto"/>
              <w:jc w:val="center"/>
              <w:rPr>
                <w:sz w:val="24"/>
                <w:szCs w:val="24"/>
              </w:rPr>
            </w:pPr>
            <w:r>
              <w:rPr>
                <w:rFonts w:hint="eastAsia"/>
                <w:sz w:val="24"/>
                <w:szCs w:val="24"/>
              </w:rPr>
              <w:t>返回错误原因</w:t>
            </w:r>
          </w:p>
        </w:tc>
        <w:tc>
          <w:tcPr>
            <w:tcW w:w="1923" w:type="dxa"/>
          </w:tcPr>
          <w:p w:rsidR="00F935F8" w:rsidRDefault="00FD164F">
            <w:pPr>
              <w:spacing w:line="360" w:lineRule="auto"/>
              <w:jc w:val="center"/>
              <w:rPr>
                <w:sz w:val="24"/>
                <w:szCs w:val="24"/>
              </w:rPr>
            </w:pPr>
            <w:r>
              <w:rPr>
                <w:sz w:val="24"/>
                <w:szCs w:val="24"/>
              </w:rPr>
              <w:t>char</w:t>
            </w:r>
          </w:p>
        </w:tc>
        <w:tc>
          <w:tcPr>
            <w:tcW w:w="1923" w:type="dxa"/>
          </w:tcPr>
          <w:p w:rsidR="00F935F8" w:rsidRDefault="00FD164F">
            <w:pPr>
              <w:spacing w:line="360" w:lineRule="auto"/>
              <w:jc w:val="center"/>
              <w:rPr>
                <w:sz w:val="24"/>
                <w:szCs w:val="24"/>
              </w:rPr>
            </w:pPr>
            <w:r>
              <w:rPr>
                <w:rFonts w:hint="eastAsia"/>
                <w:sz w:val="24"/>
                <w:szCs w:val="24"/>
              </w:rPr>
              <w:t>与</w:t>
            </w:r>
            <w:r>
              <w:rPr>
                <w:rFonts w:hint="eastAsia"/>
                <w:sz w:val="24"/>
                <w:szCs w:val="24"/>
              </w:rPr>
              <w:t>data</w:t>
            </w:r>
            <w:r>
              <w:rPr>
                <w:rFonts w:hint="eastAsia"/>
                <w:sz w:val="24"/>
                <w:szCs w:val="24"/>
              </w:rPr>
              <w:t>二选</w:t>
            </w:r>
            <w:proofErr w:type="gramStart"/>
            <w:r>
              <w:rPr>
                <w:rFonts w:hint="eastAsia"/>
                <w:sz w:val="24"/>
                <w:szCs w:val="24"/>
              </w:rPr>
              <w:t>一</w:t>
            </w:r>
            <w:proofErr w:type="gramEnd"/>
          </w:p>
        </w:tc>
      </w:tr>
    </w:tbl>
    <w:p w:rsidR="00F935F8" w:rsidRDefault="00FD164F">
      <w:pPr>
        <w:pStyle w:val="af0"/>
        <w:numPr>
          <w:ilvl w:val="0"/>
          <w:numId w:val="6"/>
        </w:numPr>
        <w:spacing w:line="360" w:lineRule="auto"/>
        <w:ind w:left="0" w:firstLineChars="0" w:firstLine="0"/>
        <w:rPr>
          <w:sz w:val="24"/>
          <w:szCs w:val="24"/>
        </w:rPr>
      </w:pPr>
      <w:r>
        <w:rPr>
          <w:rFonts w:hint="eastAsia"/>
          <w:sz w:val="24"/>
          <w:szCs w:val="24"/>
        </w:rPr>
        <w:t>数据可视化</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通过前面</w:t>
      </w:r>
      <w:proofErr w:type="gramStart"/>
      <w:r>
        <w:rPr>
          <w:rFonts w:asciiTheme="minorEastAsia" w:eastAsiaTheme="minorEastAsia" w:hAnsiTheme="minorEastAsia" w:hint="eastAsia"/>
          <w:sz w:val="24"/>
          <w:szCs w:val="24"/>
        </w:rPr>
        <w:t>对爬取</w:t>
      </w:r>
      <w:proofErr w:type="gramEnd"/>
      <w:r>
        <w:rPr>
          <w:rFonts w:asciiTheme="minorEastAsia" w:eastAsiaTheme="minorEastAsia" w:hAnsiTheme="minorEastAsia" w:hint="eastAsia"/>
          <w:sz w:val="24"/>
          <w:szCs w:val="24"/>
        </w:rPr>
        <w:t>数据的分析和整理，我们可以将数据进行可视化分析，使数据以一种更为直观的图表形式展现给用户，方便加深对电影信息概况的了解。</w:t>
      </w:r>
    </w:p>
    <w:p w:rsidR="00F935F8" w:rsidRDefault="00FD164F">
      <w:pPr>
        <w:spacing w:line="360" w:lineRule="auto"/>
        <w:ind w:firstLineChars="200" w:firstLine="480"/>
        <w:rPr>
          <w:sz w:val="24"/>
          <w:szCs w:val="24"/>
        </w:rPr>
      </w:pPr>
      <w:r>
        <w:rPr>
          <w:rFonts w:hint="eastAsia"/>
          <w:sz w:val="24"/>
          <w:szCs w:val="24"/>
        </w:rPr>
        <w:t xml:space="preserve">a) </w:t>
      </w:r>
      <w:r>
        <w:rPr>
          <w:rFonts w:hint="eastAsia"/>
          <w:sz w:val="24"/>
          <w:szCs w:val="24"/>
        </w:rPr>
        <w:t>基于各类型电影历年总票房、平均票房可视化</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这里我们从电影类型视角出发，展示不同年份各类型电影的总票房、平均票房变化。</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792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83"/>
        <w:gridCol w:w="1419"/>
        <w:gridCol w:w="2517"/>
      </w:tblGrid>
      <w:tr w:rsidR="00F935F8">
        <w:trPr>
          <w:trHeight w:val="556"/>
          <w:jc w:val="center"/>
        </w:trPr>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834"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419"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251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556"/>
          <w:jc w:val="center"/>
        </w:trPr>
        <w:tc>
          <w:tcPr>
            <w:tcW w:w="0" w:type="auto"/>
            <w:tcBorders>
              <w:top w:val="single" w:sz="6" w:space="0" w:color="auto"/>
              <w:bottom w:val="nil"/>
            </w:tcBorders>
          </w:tcPr>
          <w:p w:rsidR="00F935F8" w:rsidRDefault="00FD164F">
            <w:pPr>
              <w:spacing w:line="360" w:lineRule="auto"/>
              <w:jc w:val="center"/>
              <w:rPr>
                <w:sz w:val="24"/>
                <w:szCs w:val="24"/>
              </w:rPr>
            </w:pPr>
            <w:r>
              <w:rPr>
                <w:sz w:val="24"/>
                <w:szCs w:val="24"/>
              </w:rPr>
              <w:t>DatePublished</w:t>
            </w:r>
          </w:p>
        </w:tc>
        <w:tc>
          <w:tcPr>
            <w:tcW w:w="1834"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上映时间</w:t>
            </w:r>
          </w:p>
        </w:tc>
        <w:tc>
          <w:tcPr>
            <w:tcW w:w="1419" w:type="dxa"/>
            <w:tcBorders>
              <w:top w:val="single" w:sz="6" w:space="0" w:color="auto"/>
              <w:bottom w:val="nil"/>
            </w:tcBorders>
          </w:tcPr>
          <w:p w:rsidR="00F935F8" w:rsidRDefault="00FD164F">
            <w:pPr>
              <w:spacing w:line="360" w:lineRule="auto"/>
              <w:jc w:val="center"/>
              <w:rPr>
                <w:sz w:val="24"/>
                <w:szCs w:val="24"/>
              </w:rPr>
            </w:pPr>
            <w:r>
              <w:rPr>
                <w:sz w:val="24"/>
                <w:szCs w:val="24"/>
              </w:rPr>
              <w:t>int</w:t>
            </w:r>
          </w:p>
        </w:tc>
        <w:tc>
          <w:tcPr>
            <w:tcW w:w="2517"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2009" w:type="dxa"/>
            <w:tcBorders>
              <w:top w:val="nil"/>
              <w:bottom w:val="nil"/>
            </w:tcBorders>
          </w:tcPr>
          <w:p w:rsidR="00F935F8" w:rsidRDefault="00FD164F">
            <w:pPr>
              <w:spacing w:line="360" w:lineRule="auto"/>
              <w:jc w:val="center"/>
              <w:rPr>
                <w:sz w:val="24"/>
                <w:szCs w:val="24"/>
              </w:rPr>
            </w:pPr>
            <w:r>
              <w:rPr>
                <w:sz w:val="24"/>
                <w:szCs w:val="24"/>
              </w:rPr>
              <w:t>Genre</w:t>
            </w:r>
          </w:p>
        </w:tc>
        <w:tc>
          <w:tcPr>
            <w:tcW w:w="1983" w:type="dxa"/>
            <w:tcBorders>
              <w:top w:val="nil"/>
              <w:bottom w:val="nil"/>
            </w:tcBorders>
          </w:tcPr>
          <w:p w:rsidR="00F935F8" w:rsidRDefault="00FD164F">
            <w:pPr>
              <w:spacing w:line="360" w:lineRule="auto"/>
              <w:jc w:val="center"/>
              <w:rPr>
                <w:sz w:val="24"/>
                <w:szCs w:val="24"/>
              </w:rPr>
            </w:pPr>
            <w:r>
              <w:rPr>
                <w:rFonts w:hint="eastAsia"/>
                <w:sz w:val="24"/>
                <w:szCs w:val="24"/>
              </w:rPr>
              <w:t>电影类型</w:t>
            </w:r>
          </w:p>
        </w:tc>
        <w:tc>
          <w:tcPr>
            <w:tcW w:w="1419" w:type="dxa"/>
            <w:tcBorders>
              <w:top w:val="nil"/>
              <w:bottom w:val="nil"/>
            </w:tcBorders>
          </w:tcPr>
          <w:p w:rsidR="00F935F8" w:rsidRDefault="00FD164F">
            <w:pPr>
              <w:spacing w:line="360" w:lineRule="auto"/>
              <w:jc w:val="center"/>
              <w:rPr>
                <w:sz w:val="24"/>
                <w:szCs w:val="24"/>
              </w:rPr>
            </w:pPr>
            <w:r>
              <w:rPr>
                <w:rFonts w:hint="eastAsia"/>
                <w:sz w:val="24"/>
                <w:szCs w:val="24"/>
              </w:rPr>
              <w:t>s</w:t>
            </w:r>
            <w:r>
              <w:rPr>
                <w:sz w:val="24"/>
                <w:szCs w:val="24"/>
              </w:rPr>
              <w:t>tring</w:t>
            </w:r>
          </w:p>
        </w:tc>
        <w:tc>
          <w:tcPr>
            <w:tcW w:w="251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N</w:t>
            </w:r>
            <w:r>
              <w:rPr>
                <w:rFonts w:hint="eastAsia"/>
                <w:sz w:val="24"/>
                <w:szCs w:val="24"/>
              </w:rPr>
              <w:t>umber</w:t>
            </w:r>
          </w:p>
        </w:tc>
        <w:tc>
          <w:tcPr>
            <w:tcW w:w="1834"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数量</w:t>
            </w:r>
          </w:p>
        </w:tc>
        <w:tc>
          <w:tcPr>
            <w:tcW w:w="1419" w:type="dxa"/>
            <w:tcBorders>
              <w:top w:val="nil"/>
              <w:bottom w:val="single" w:sz="12" w:space="0" w:color="auto"/>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2517"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必填</w:t>
            </w:r>
          </w:p>
        </w:tc>
      </w:tr>
    </w:tbl>
    <w:p w:rsidR="00F935F8" w:rsidRDefault="00FD164F">
      <w:pPr>
        <w:spacing w:line="360" w:lineRule="auto"/>
        <w:ind w:firstLineChars="200" w:firstLine="480"/>
        <w:rPr>
          <w:sz w:val="24"/>
          <w:szCs w:val="24"/>
        </w:rPr>
      </w:pPr>
      <w:r>
        <w:rPr>
          <w:rFonts w:hint="eastAsia"/>
          <w:sz w:val="24"/>
          <w:szCs w:val="24"/>
        </w:rPr>
        <w:t>b)</w:t>
      </w:r>
      <w:r>
        <w:rPr>
          <w:rFonts w:hint="eastAsia"/>
          <w:sz w:val="24"/>
          <w:szCs w:val="24"/>
        </w:rPr>
        <w:t>基于影评中电影元素的可视化</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这里我们选择从电影影评中观察出用户对于电影类型选择上的一个大致倾向。</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792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83"/>
        <w:gridCol w:w="1419"/>
        <w:gridCol w:w="2517"/>
      </w:tblGrid>
      <w:tr w:rsidR="00F935F8">
        <w:trPr>
          <w:trHeight w:val="556"/>
          <w:jc w:val="center"/>
        </w:trPr>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字段</w:t>
            </w:r>
          </w:p>
        </w:tc>
        <w:tc>
          <w:tcPr>
            <w:tcW w:w="198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419"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251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556"/>
          <w:jc w:val="center"/>
        </w:trPr>
        <w:tc>
          <w:tcPr>
            <w:tcW w:w="0" w:type="auto"/>
            <w:tcBorders>
              <w:top w:val="single" w:sz="6" w:space="0" w:color="auto"/>
              <w:bottom w:val="nil"/>
            </w:tcBorders>
          </w:tcPr>
          <w:p w:rsidR="00F935F8" w:rsidRDefault="00FD164F">
            <w:pPr>
              <w:spacing w:line="360" w:lineRule="auto"/>
              <w:jc w:val="center"/>
              <w:rPr>
                <w:sz w:val="24"/>
                <w:szCs w:val="24"/>
              </w:rPr>
            </w:pPr>
            <w:r>
              <w:rPr>
                <w:sz w:val="24"/>
                <w:szCs w:val="24"/>
              </w:rPr>
              <w:t>Id</w:t>
            </w:r>
          </w:p>
        </w:tc>
        <w:tc>
          <w:tcPr>
            <w:tcW w:w="1983"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电影编号</w:t>
            </w:r>
          </w:p>
        </w:tc>
        <w:tc>
          <w:tcPr>
            <w:tcW w:w="1419" w:type="dxa"/>
            <w:tcBorders>
              <w:top w:val="single" w:sz="6" w:space="0" w:color="auto"/>
              <w:bottom w:val="nil"/>
            </w:tcBorders>
          </w:tcPr>
          <w:p w:rsidR="00F935F8" w:rsidRDefault="00FD164F">
            <w:pPr>
              <w:spacing w:line="360" w:lineRule="auto"/>
              <w:jc w:val="center"/>
              <w:rPr>
                <w:sz w:val="24"/>
                <w:szCs w:val="24"/>
              </w:rPr>
            </w:pPr>
            <w:r>
              <w:rPr>
                <w:sz w:val="24"/>
                <w:szCs w:val="24"/>
              </w:rPr>
              <w:t>string</w:t>
            </w:r>
          </w:p>
        </w:tc>
        <w:tc>
          <w:tcPr>
            <w:tcW w:w="2517"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56"/>
          <w:jc w:val="center"/>
        </w:trPr>
        <w:tc>
          <w:tcPr>
            <w:tcW w:w="0" w:type="auto"/>
            <w:tcBorders>
              <w:top w:val="nil"/>
              <w:bottom w:val="nil"/>
            </w:tcBorders>
          </w:tcPr>
          <w:p w:rsidR="00F935F8" w:rsidRDefault="00FD164F">
            <w:pPr>
              <w:spacing w:line="360" w:lineRule="auto"/>
              <w:jc w:val="center"/>
              <w:rPr>
                <w:sz w:val="24"/>
                <w:szCs w:val="24"/>
              </w:rPr>
            </w:pPr>
            <w:r>
              <w:rPr>
                <w:sz w:val="24"/>
                <w:szCs w:val="24"/>
              </w:rPr>
              <w:t>Name</w:t>
            </w:r>
          </w:p>
        </w:tc>
        <w:tc>
          <w:tcPr>
            <w:tcW w:w="1983" w:type="dxa"/>
            <w:tcBorders>
              <w:top w:val="nil"/>
              <w:bottom w:val="nil"/>
            </w:tcBorders>
          </w:tcPr>
          <w:p w:rsidR="00F935F8" w:rsidRDefault="00FD164F">
            <w:pPr>
              <w:spacing w:line="360" w:lineRule="auto"/>
              <w:jc w:val="center"/>
              <w:rPr>
                <w:sz w:val="24"/>
                <w:szCs w:val="24"/>
              </w:rPr>
            </w:pPr>
            <w:r>
              <w:rPr>
                <w:rFonts w:hint="eastAsia"/>
                <w:sz w:val="24"/>
                <w:szCs w:val="24"/>
              </w:rPr>
              <w:t>电影名称</w:t>
            </w:r>
          </w:p>
        </w:tc>
        <w:tc>
          <w:tcPr>
            <w:tcW w:w="1419" w:type="dxa"/>
            <w:tcBorders>
              <w:top w:val="nil"/>
              <w:bottom w:val="nil"/>
            </w:tcBorders>
          </w:tcPr>
          <w:p w:rsidR="00F935F8" w:rsidRDefault="00FD164F">
            <w:pPr>
              <w:spacing w:line="360" w:lineRule="auto"/>
              <w:jc w:val="center"/>
              <w:rPr>
                <w:sz w:val="24"/>
                <w:szCs w:val="24"/>
              </w:rPr>
            </w:pPr>
            <w:r>
              <w:rPr>
                <w:sz w:val="24"/>
                <w:szCs w:val="24"/>
              </w:rPr>
              <w:t>string</w:t>
            </w:r>
          </w:p>
        </w:tc>
        <w:tc>
          <w:tcPr>
            <w:tcW w:w="251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2009" w:type="dxa"/>
            <w:tcBorders>
              <w:top w:val="nil"/>
              <w:bottom w:val="nil"/>
            </w:tcBorders>
          </w:tcPr>
          <w:p w:rsidR="00F935F8" w:rsidRDefault="00FD164F">
            <w:pPr>
              <w:spacing w:line="360" w:lineRule="auto"/>
              <w:jc w:val="center"/>
              <w:rPr>
                <w:sz w:val="24"/>
                <w:szCs w:val="24"/>
              </w:rPr>
            </w:pPr>
            <w:r>
              <w:rPr>
                <w:sz w:val="24"/>
                <w:szCs w:val="24"/>
              </w:rPr>
              <w:t>Genre</w:t>
            </w:r>
          </w:p>
        </w:tc>
        <w:tc>
          <w:tcPr>
            <w:tcW w:w="1983" w:type="dxa"/>
            <w:tcBorders>
              <w:top w:val="nil"/>
              <w:bottom w:val="nil"/>
            </w:tcBorders>
          </w:tcPr>
          <w:p w:rsidR="00F935F8" w:rsidRDefault="00FD164F">
            <w:pPr>
              <w:spacing w:line="360" w:lineRule="auto"/>
              <w:jc w:val="center"/>
              <w:rPr>
                <w:sz w:val="24"/>
                <w:szCs w:val="24"/>
              </w:rPr>
            </w:pPr>
            <w:r>
              <w:rPr>
                <w:rFonts w:hint="eastAsia"/>
                <w:sz w:val="24"/>
                <w:szCs w:val="24"/>
              </w:rPr>
              <w:t>电影类型</w:t>
            </w:r>
          </w:p>
        </w:tc>
        <w:tc>
          <w:tcPr>
            <w:tcW w:w="1419" w:type="dxa"/>
            <w:tcBorders>
              <w:top w:val="nil"/>
              <w:bottom w:val="nil"/>
            </w:tcBorders>
          </w:tcPr>
          <w:p w:rsidR="00F935F8" w:rsidRDefault="00FD164F">
            <w:pPr>
              <w:spacing w:line="360" w:lineRule="auto"/>
              <w:jc w:val="center"/>
              <w:rPr>
                <w:sz w:val="24"/>
                <w:szCs w:val="24"/>
              </w:rPr>
            </w:pPr>
            <w:r>
              <w:rPr>
                <w:rFonts w:hint="eastAsia"/>
                <w:sz w:val="24"/>
                <w:szCs w:val="24"/>
              </w:rPr>
              <w:t>s</w:t>
            </w:r>
            <w:r>
              <w:rPr>
                <w:sz w:val="24"/>
                <w:szCs w:val="24"/>
              </w:rPr>
              <w:t>tring</w:t>
            </w:r>
          </w:p>
        </w:tc>
        <w:tc>
          <w:tcPr>
            <w:tcW w:w="251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0" w:type="auto"/>
            <w:tcBorders>
              <w:top w:val="nil"/>
              <w:bottom w:val="single" w:sz="12" w:space="0" w:color="auto"/>
            </w:tcBorders>
          </w:tcPr>
          <w:p w:rsidR="00F935F8" w:rsidRDefault="00FD164F">
            <w:pPr>
              <w:spacing w:line="360" w:lineRule="auto"/>
              <w:jc w:val="center"/>
              <w:rPr>
                <w:sz w:val="24"/>
                <w:szCs w:val="24"/>
              </w:rPr>
            </w:pPr>
            <w:r>
              <w:rPr>
                <w:sz w:val="24"/>
                <w:szCs w:val="24"/>
              </w:rPr>
              <w:t>N</w:t>
            </w:r>
            <w:r>
              <w:rPr>
                <w:rFonts w:hint="eastAsia"/>
                <w:sz w:val="24"/>
                <w:szCs w:val="24"/>
              </w:rPr>
              <w:t>umber</w:t>
            </w:r>
          </w:p>
        </w:tc>
        <w:tc>
          <w:tcPr>
            <w:tcW w:w="1983"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数量</w:t>
            </w:r>
          </w:p>
        </w:tc>
        <w:tc>
          <w:tcPr>
            <w:tcW w:w="1419" w:type="dxa"/>
            <w:tcBorders>
              <w:top w:val="nil"/>
              <w:bottom w:val="single" w:sz="12" w:space="0" w:color="auto"/>
            </w:tcBorders>
          </w:tcPr>
          <w:p w:rsidR="00F935F8" w:rsidRDefault="00FD164F">
            <w:pPr>
              <w:spacing w:line="360" w:lineRule="auto"/>
              <w:jc w:val="center"/>
              <w:rPr>
                <w:sz w:val="24"/>
                <w:szCs w:val="24"/>
              </w:rPr>
            </w:pPr>
            <w:r>
              <w:rPr>
                <w:sz w:val="24"/>
                <w:szCs w:val="24"/>
              </w:rPr>
              <w:t>i</w:t>
            </w:r>
            <w:r>
              <w:rPr>
                <w:rFonts w:hint="eastAsia"/>
                <w:sz w:val="24"/>
                <w:szCs w:val="24"/>
              </w:rPr>
              <w:t>nt</w:t>
            </w:r>
          </w:p>
        </w:tc>
        <w:tc>
          <w:tcPr>
            <w:tcW w:w="2517" w:type="dxa"/>
            <w:tcBorders>
              <w:top w:val="nil"/>
              <w:bottom w:val="single" w:sz="12" w:space="0" w:color="auto"/>
            </w:tcBorders>
          </w:tcPr>
          <w:p w:rsidR="00F935F8" w:rsidRDefault="00F935F8">
            <w:pPr>
              <w:spacing w:line="360" w:lineRule="auto"/>
              <w:jc w:val="center"/>
              <w:rPr>
                <w:sz w:val="24"/>
                <w:szCs w:val="24"/>
              </w:rPr>
            </w:pPr>
          </w:p>
        </w:tc>
      </w:tr>
    </w:tbl>
    <w:p w:rsidR="00F935F8" w:rsidRDefault="00FD164F">
      <w:pPr>
        <w:spacing w:line="360" w:lineRule="auto"/>
        <w:ind w:firstLineChars="200" w:firstLine="480"/>
        <w:rPr>
          <w:sz w:val="24"/>
          <w:szCs w:val="24"/>
        </w:rPr>
      </w:pPr>
      <w:r>
        <w:rPr>
          <w:rFonts w:hint="eastAsia"/>
          <w:sz w:val="24"/>
          <w:szCs w:val="24"/>
        </w:rPr>
        <w:t>c)</w:t>
      </w:r>
      <w:r>
        <w:rPr>
          <w:rFonts w:hint="eastAsia"/>
          <w:sz w:val="24"/>
          <w:szCs w:val="24"/>
        </w:rPr>
        <w:t>基于电影讨论人数的可视化</w:t>
      </w:r>
    </w:p>
    <w:p w:rsidR="00F935F8" w:rsidRDefault="00FD164F">
      <w:pPr>
        <w:pStyle w:val="af0"/>
        <w:numPr>
          <w:ilvl w:val="0"/>
          <w:numId w:val="4"/>
        </w:numPr>
        <w:spacing w:line="360" w:lineRule="auto"/>
        <w:ind w:left="839" w:firstLine="480"/>
        <w:rPr>
          <w:sz w:val="24"/>
          <w:szCs w:val="24"/>
        </w:rPr>
      </w:pPr>
      <w:r>
        <w:rPr>
          <w:rFonts w:hint="eastAsia"/>
          <w:sz w:val="24"/>
          <w:szCs w:val="24"/>
        </w:rPr>
        <w:t>请求方法：</w:t>
      </w:r>
      <w:r>
        <w:rPr>
          <w:sz w:val="24"/>
          <w:szCs w:val="24"/>
        </w:rPr>
        <w:t>POST</w:t>
      </w:r>
    </w:p>
    <w:p w:rsidR="00F935F8" w:rsidRDefault="00FD164F">
      <w:pPr>
        <w:pStyle w:val="af0"/>
        <w:numPr>
          <w:ilvl w:val="0"/>
          <w:numId w:val="4"/>
        </w:numPr>
        <w:spacing w:line="360" w:lineRule="auto"/>
        <w:ind w:left="839" w:firstLine="480"/>
        <w:rPr>
          <w:sz w:val="24"/>
          <w:szCs w:val="24"/>
        </w:rPr>
      </w:pPr>
      <w:r>
        <w:rPr>
          <w:rFonts w:hint="eastAsia"/>
          <w:sz w:val="24"/>
          <w:szCs w:val="24"/>
        </w:rPr>
        <w:t>请求参数：</w:t>
      </w:r>
      <w:r>
        <w:rPr>
          <w:sz w:val="24"/>
          <w:szCs w:val="24"/>
        </w:rPr>
        <w:t>JSON</w:t>
      </w:r>
    </w:p>
    <w:tbl>
      <w:tblPr>
        <w:tblStyle w:val="ab"/>
        <w:tblW w:w="792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09"/>
        <w:gridCol w:w="1983"/>
        <w:gridCol w:w="1419"/>
        <w:gridCol w:w="2517"/>
      </w:tblGrid>
      <w:tr w:rsidR="00F935F8">
        <w:trPr>
          <w:trHeight w:val="556"/>
          <w:jc w:val="center"/>
        </w:trPr>
        <w:tc>
          <w:tcPr>
            <w:tcW w:w="0" w:type="auto"/>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lastRenderedPageBreak/>
              <w:t>字段</w:t>
            </w:r>
          </w:p>
        </w:tc>
        <w:tc>
          <w:tcPr>
            <w:tcW w:w="1983"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含义</w:t>
            </w:r>
          </w:p>
        </w:tc>
        <w:tc>
          <w:tcPr>
            <w:tcW w:w="1419"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类型</w:t>
            </w:r>
          </w:p>
        </w:tc>
        <w:tc>
          <w:tcPr>
            <w:tcW w:w="2517" w:type="dxa"/>
            <w:tcBorders>
              <w:top w:val="single" w:sz="12" w:space="0" w:color="auto"/>
              <w:bottom w:val="single" w:sz="6" w:space="0" w:color="auto"/>
            </w:tcBorders>
          </w:tcPr>
          <w:p w:rsidR="00F935F8" w:rsidRDefault="00FD164F">
            <w:pPr>
              <w:spacing w:line="360" w:lineRule="auto"/>
              <w:jc w:val="center"/>
              <w:rPr>
                <w:sz w:val="24"/>
                <w:szCs w:val="24"/>
              </w:rPr>
            </w:pPr>
            <w:r>
              <w:rPr>
                <w:rFonts w:hint="eastAsia"/>
                <w:sz w:val="24"/>
                <w:szCs w:val="24"/>
              </w:rPr>
              <w:t>备注</w:t>
            </w:r>
          </w:p>
        </w:tc>
      </w:tr>
      <w:tr w:rsidR="00F935F8">
        <w:trPr>
          <w:trHeight w:val="556"/>
          <w:jc w:val="center"/>
        </w:trPr>
        <w:tc>
          <w:tcPr>
            <w:tcW w:w="0" w:type="auto"/>
            <w:tcBorders>
              <w:top w:val="single" w:sz="6" w:space="0" w:color="auto"/>
              <w:bottom w:val="nil"/>
            </w:tcBorders>
          </w:tcPr>
          <w:p w:rsidR="00F935F8" w:rsidRDefault="00FD164F">
            <w:pPr>
              <w:spacing w:line="360" w:lineRule="auto"/>
              <w:jc w:val="center"/>
              <w:rPr>
                <w:sz w:val="24"/>
                <w:szCs w:val="24"/>
              </w:rPr>
            </w:pPr>
            <w:r>
              <w:rPr>
                <w:sz w:val="24"/>
                <w:szCs w:val="24"/>
              </w:rPr>
              <w:t>Id</w:t>
            </w:r>
          </w:p>
        </w:tc>
        <w:tc>
          <w:tcPr>
            <w:tcW w:w="1983"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电影编号</w:t>
            </w:r>
          </w:p>
        </w:tc>
        <w:tc>
          <w:tcPr>
            <w:tcW w:w="1419" w:type="dxa"/>
            <w:tcBorders>
              <w:top w:val="single" w:sz="6" w:space="0" w:color="auto"/>
              <w:bottom w:val="nil"/>
            </w:tcBorders>
          </w:tcPr>
          <w:p w:rsidR="00F935F8" w:rsidRDefault="00FD164F">
            <w:pPr>
              <w:spacing w:line="360" w:lineRule="auto"/>
              <w:jc w:val="center"/>
              <w:rPr>
                <w:sz w:val="24"/>
                <w:szCs w:val="24"/>
              </w:rPr>
            </w:pPr>
            <w:r>
              <w:rPr>
                <w:sz w:val="24"/>
                <w:szCs w:val="24"/>
              </w:rPr>
              <w:t>string</w:t>
            </w:r>
          </w:p>
        </w:tc>
        <w:tc>
          <w:tcPr>
            <w:tcW w:w="2517" w:type="dxa"/>
            <w:tcBorders>
              <w:top w:val="single" w:sz="6" w:space="0" w:color="auto"/>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56"/>
          <w:jc w:val="center"/>
        </w:trPr>
        <w:tc>
          <w:tcPr>
            <w:tcW w:w="0" w:type="auto"/>
            <w:tcBorders>
              <w:top w:val="nil"/>
              <w:bottom w:val="nil"/>
            </w:tcBorders>
          </w:tcPr>
          <w:p w:rsidR="00F935F8" w:rsidRDefault="00FD164F">
            <w:pPr>
              <w:spacing w:line="360" w:lineRule="auto"/>
              <w:jc w:val="center"/>
              <w:rPr>
                <w:sz w:val="24"/>
                <w:szCs w:val="24"/>
              </w:rPr>
            </w:pPr>
            <w:r>
              <w:rPr>
                <w:sz w:val="24"/>
                <w:szCs w:val="24"/>
              </w:rPr>
              <w:t>Name</w:t>
            </w:r>
          </w:p>
        </w:tc>
        <w:tc>
          <w:tcPr>
            <w:tcW w:w="1983" w:type="dxa"/>
            <w:tcBorders>
              <w:top w:val="nil"/>
              <w:bottom w:val="nil"/>
            </w:tcBorders>
          </w:tcPr>
          <w:p w:rsidR="00F935F8" w:rsidRDefault="00FD164F">
            <w:pPr>
              <w:spacing w:line="360" w:lineRule="auto"/>
              <w:jc w:val="center"/>
              <w:rPr>
                <w:sz w:val="24"/>
                <w:szCs w:val="24"/>
              </w:rPr>
            </w:pPr>
            <w:r>
              <w:rPr>
                <w:rFonts w:hint="eastAsia"/>
                <w:sz w:val="24"/>
                <w:szCs w:val="24"/>
              </w:rPr>
              <w:t>电影名称</w:t>
            </w:r>
          </w:p>
        </w:tc>
        <w:tc>
          <w:tcPr>
            <w:tcW w:w="1419" w:type="dxa"/>
            <w:tcBorders>
              <w:top w:val="nil"/>
              <w:bottom w:val="nil"/>
            </w:tcBorders>
          </w:tcPr>
          <w:p w:rsidR="00F935F8" w:rsidRDefault="00FD164F">
            <w:pPr>
              <w:spacing w:line="360" w:lineRule="auto"/>
              <w:jc w:val="center"/>
              <w:rPr>
                <w:sz w:val="24"/>
                <w:szCs w:val="24"/>
              </w:rPr>
            </w:pPr>
            <w:r>
              <w:rPr>
                <w:sz w:val="24"/>
                <w:szCs w:val="24"/>
              </w:rPr>
              <w:t>string</w:t>
            </w:r>
          </w:p>
        </w:tc>
        <w:tc>
          <w:tcPr>
            <w:tcW w:w="2517" w:type="dxa"/>
            <w:tcBorders>
              <w:top w:val="nil"/>
              <w:bottom w:val="nil"/>
            </w:tcBorders>
          </w:tcPr>
          <w:p w:rsidR="00F935F8" w:rsidRDefault="00FD164F">
            <w:pPr>
              <w:spacing w:line="360" w:lineRule="auto"/>
              <w:jc w:val="center"/>
              <w:rPr>
                <w:sz w:val="24"/>
                <w:szCs w:val="24"/>
              </w:rPr>
            </w:pPr>
            <w:r>
              <w:rPr>
                <w:rFonts w:hint="eastAsia"/>
                <w:sz w:val="24"/>
                <w:szCs w:val="24"/>
              </w:rPr>
              <w:t>必填</w:t>
            </w:r>
          </w:p>
        </w:tc>
      </w:tr>
      <w:tr w:rsidR="00F935F8">
        <w:trPr>
          <w:trHeight w:val="543"/>
          <w:jc w:val="center"/>
        </w:trPr>
        <w:tc>
          <w:tcPr>
            <w:tcW w:w="2009" w:type="dxa"/>
            <w:tcBorders>
              <w:top w:val="nil"/>
              <w:bottom w:val="single" w:sz="12" w:space="0" w:color="auto"/>
            </w:tcBorders>
          </w:tcPr>
          <w:p w:rsidR="00F935F8" w:rsidRDefault="00FD164F">
            <w:pPr>
              <w:spacing w:line="360" w:lineRule="auto"/>
              <w:jc w:val="center"/>
              <w:rPr>
                <w:sz w:val="24"/>
                <w:szCs w:val="24"/>
              </w:rPr>
            </w:pPr>
            <w:r>
              <w:rPr>
                <w:sz w:val="24"/>
                <w:szCs w:val="24"/>
              </w:rPr>
              <w:t>Collect_count</w:t>
            </w:r>
          </w:p>
        </w:tc>
        <w:tc>
          <w:tcPr>
            <w:tcW w:w="1983"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观看人数</w:t>
            </w:r>
          </w:p>
        </w:tc>
        <w:tc>
          <w:tcPr>
            <w:tcW w:w="1419" w:type="dxa"/>
            <w:tcBorders>
              <w:top w:val="nil"/>
              <w:bottom w:val="single" w:sz="12" w:space="0" w:color="auto"/>
            </w:tcBorders>
          </w:tcPr>
          <w:p w:rsidR="00F935F8" w:rsidRDefault="00FD164F">
            <w:pPr>
              <w:spacing w:line="360" w:lineRule="auto"/>
              <w:jc w:val="center"/>
              <w:rPr>
                <w:sz w:val="24"/>
                <w:szCs w:val="24"/>
              </w:rPr>
            </w:pPr>
            <w:r>
              <w:rPr>
                <w:sz w:val="24"/>
                <w:szCs w:val="24"/>
              </w:rPr>
              <w:t>int</w:t>
            </w:r>
          </w:p>
        </w:tc>
        <w:tc>
          <w:tcPr>
            <w:tcW w:w="2517" w:type="dxa"/>
            <w:tcBorders>
              <w:top w:val="nil"/>
              <w:bottom w:val="single" w:sz="12" w:space="0" w:color="auto"/>
            </w:tcBorders>
          </w:tcPr>
          <w:p w:rsidR="00F935F8" w:rsidRDefault="00FD164F">
            <w:pPr>
              <w:spacing w:line="360" w:lineRule="auto"/>
              <w:jc w:val="center"/>
              <w:rPr>
                <w:sz w:val="24"/>
                <w:szCs w:val="24"/>
              </w:rPr>
            </w:pPr>
            <w:r>
              <w:rPr>
                <w:rFonts w:hint="eastAsia"/>
                <w:sz w:val="24"/>
                <w:szCs w:val="24"/>
              </w:rPr>
              <w:t>必填</w:t>
            </w:r>
          </w:p>
        </w:tc>
      </w:tr>
    </w:tbl>
    <w:p w:rsidR="00F935F8" w:rsidRDefault="00FD164F">
      <w:pPr>
        <w:pStyle w:val="3"/>
        <w:rPr>
          <w:rFonts w:asciiTheme="majorEastAsia" w:eastAsiaTheme="majorEastAsia" w:hAnsiTheme="majorEastAsia"/>
          <w:b/>
          <w:sz w:val="28"/>
        </w:rPr>
      </w:pPr>
      <w:bookmarkStart w:id="471" w:name="_Toc105951577"/>
      <w:r>
        <w:rPr>
          <w:rFonts w:asciiTheme="majorEastAsia" w:eastAsiaTheme="majorEastAsia" w:hAnsiTheme="majorEastAsia" w:hint="eastAsia"/>
          <w:b/>
          <w:sz w:val="28"/>
        </w:rPr>
        <w:t>4.3.3 模块内部核心算法</w:t>
      </w:r>
      <w:bookmarkEnd w:id="471"/>
    </w:p>
    <w:p w:rsidR="0016464D" w:rsidRDefault="0016464D" w:rsidP="0016464D">
      <w:pPr>
        <w:spacing w:line="360" w:lineRule="auto"/>
        <w:ind w:firstLineChars="200" w:firstLine="480"/>
        <w:rPr>
          <w:sz w:val="24"/>
        </w:rPr>
      </w:pPr>
      <w:r>
        <w:rPr>
          <w:sz w:val="24"/>
        </w:rPr>
        <w:t>由前面数据流图以及模块分析可以画出总体以及模块的</w:t>
      </w:r>
      <w:r>
        <w:rPr>
          <w:rFonts w:hint="eastAsia"/>
          <w:sz w:val="24"/>
        </w:rPr>
        <w:t>IPO</w:t>
      </w:r>
      <w:r>
        <w:rPr>
          <w:rFonts w:hint="eastAsia"/>
          <w:sz w:val="24"/>
        </w:rPr>
        <w:t>图</w:t>
      </w:r>
      <w:r>
        <w:rPr>
          <w:sz w:val="24"/>
        </w:rPr>
        <w:t>，各</w:t>
      </w:r>
      <w:r>
        <w:rPr>
          <w:rFonts w:hint="eastAsia"/>
          <w:sz w:val="24"/>
        </w:rPr>
        <w:t>IPO</w:t>
      </w:r>
      <w:r>
        <w:rPr>
          <w:rFonts w:hint="eastAsia"/>
          <w:sz w:val="24"/>
        </w:rPr>
        <w:t>图如下所示：</w:t>
      </w:r>
    </w:p>
    <w:p w:rsidR="0016464D" w:rsidRDefault="0016464D" w:rsidP="0016464D">
      <w:pPr>
        <w:spacing w:line="360" w:lineRule="auto"/>
        <w:rPr>
          <w:sz w:val="24"/>
        </w:rPr>
      </w:pPr>
      <w:r>
        <w:rPr>
          <w:noProof/>
          <w:lang w:bidi="ar-SA"/>
        </w:rPr>
        <mc:AlternateContent>
          <mc:Choice Requires="wps">
            <w:drawing>
              <wp:anchor distT="0" distB="0" distL="114300" distR="114300" simplePos="0" relativeHeight="251713536" behindDoc="0" locked="0" layoutInCell="1" allowOverlap="1" wp14:anchorId="3E5A9CEF" wp14:editId="35435265">
                <wp:simplePos x="0" y="0"/>
                <wp:positionH relativeFrom="column">
                  <wp:posOffset>3384550</wp:posOffset>
                </wp:positionH>
                <wp:positionV relativeFrom="paragraph">
                  <wp:posOffset>1552575</wp:posOffset>
                </wp:positionV>
                <wp:extent cx="579120" cy="269240"/>
                <wp:effectExtent l="6350" t="6350" r="8890" b="13970"/>
                <wp:wrapNone/>
                <wp:docPr id="8" name="右箭头 8"/>
                <wp:cNvGraphicFramePr/>
                <a:graphic xmlns:a="http://schemas.openxmlformats.org/drawingml/2006/main">
                  <a:graphicData uri="http://schemas.microsoft.com/office/word/2010/wordprocessingShape">
                    <wps:wsp>
                      <wps:cNvSpPr/>
                      <wps:spPr>
                        <a:xfrm>
                          <a:off x="0" y="0"/>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 o:spid="_x0000_s1026" type="#_x0000_t13" style="position:absolute;left:0;text-align:left;margin-left:266.5pt;margin-top:122.25pt;width:45.6pt;height:21.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" adj="16579" fillcolor="white [3201]" strokecolor="black [3213]" strokeweight="1pt"/>
            </w:pict>
          </mc:Fallback>
        </mc:AlternateContent>
      </w:r>
      <w:r>
        <w:rPr>
          <w:noProof/>
          <w:lang w:bidi="ar-SA"/>
        </w:rPr>
        <mc:AlternateContent>
          <mc:Choice Requires="wps">
            <w:drawing>
              <wp:anchor distT="0" distB="0" distL="114300" distR="114300" simplePos="0" relativeHeight="251716608" behindDoc="0" locked="0" layoutInCell="1" allowOverlap="1" wp14:anchorId="72BCB0CC" wp14:editId="4BD78695">
                <wp:simplePos x="0" y="0"/>
                <wp:positionH relativeFrom="column">
                  <wp:posOffset>3378835</wp:posOffset>
                </wp:positionH>
                <wp:positionV relativeFrom="paragraph">
                  <wp:posOffset>2743835</wp:posOffset>
                </wp:positionV>
                <wp:extent cx="579120" cy="269240"/>
                <wp:effectExtent l="6350" t="6350" r="8890" b="13970"/>
                <wp:wrapNone/>
                <wp:docPr id="47" name="右箭头 47"/>
                <wp:cNvGraphicFramePr/>
                <a:graphic xmlns:a="http://schemas.openxmlformats.org/drawingml/2006/main">
                  <a:graphicData uri="http://schemas.microsoft.com/office/word/2010/wordprocessingShape">
                    <wps:wsp>
                      <wps:cNvSpPr/>
                      <wps:spPr>
                        <a:xfrm>
                          <a:off x="0" y="0"/>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47" o:spid="_x0000_s1026" type="#_x0000_t13" style="position:absolute;left:0;text-align:left;margin-left:266.05pt;margin-top:216.05pt;width:45.6pt;height:21.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" adj="16579" fillcolor="white [3201]" strokecolor="black [3213]" strokeweight="1pt"/>
            </w:pict>
          </mc:Fallback>
        </mc:AlternateContent>
      </w:r>
      <w:r>
        <w:rPr>
          <w:noProof/>
          <w:lang w:bidi="ar-SA"/>
        </w:rPr>
        <mc:AlternateContent>
          <mc:Choice Requires="wps">
            <w:drawing>
              <wp:anchor distT="0" distB="0" distL="114300" distR="114300" simplePos="0" relativeHeight="251709440" behindDoc="0" locked="0" layoutInCell="1" allowOverlap="1" wp14:anchorId="2652E15D" wp14:editId="549C8174">
                <wp:simplePos x="0" y="0"/>
                <wp:positionH relativeFrom="column">
                  <wp:posOffset>3378835</wp:posOffset>
                </wp:positionH>
                <wp:positionV relativeFrom="paragraph">
                  <wp:posOffset>351155</wp:posOffset>
                </wp:positionV>
                <wp:extent cx="579120" cy="269240"/>
                <wp:effectExtent l="6350" t="6350" r="8890" b="13970"/>
                <wp:wrapNone/>
                <wp:docPr id="50" name="右箭头 50"/>
                <wp:cNvGraphicFramePr/>
                <a:graphic xmlns:a="http://schemas.openxmlformats.org/drawingml/2006/main">
                  <a:graphicData uri="http://schemas.microsoft.com/office/word/2010/wordprocessingShape">
                    <wps:wsp>
                      <wps:cNvSpPr/>
                      <wps:spPr>
                        <a:xfrm>
                          <a:off x="0" y="0"/>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50" o:spid="_x0000_s1026" type="#_x0000_t13" style="position:absolute;left:0;text-align:left;margin-left:266.05pt;margin-top:27.65pt;width:45.6pt;height:21.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" adj="16579" fillcolor="white [3201]" strokecolor="black [3213]" strokeweight="1pt"/>
            </w:pict>
          </mc:Fallback>
        </mc:AlternateContent>
      </w:r>
      <w:r>
        <w:rPr>
          <w:noProof/>
          <w:lang w:bidi="ar-SA"/>
        </w:rPr>
        <mc:AlternateContent>
          <mc:Choice Requires="wps">
            <w:drawing>
              <wp:anchor distT="0" distB="0" distL="114300" distR="114300" simplePos="0" relativeHeight="251707392" behindDoc="0" locked="0" layoutInCell="1" allowOverlap="1" wp14:anchorId="131F22B9" wp14:editId="2C83D60B">
                <wp:simplePos x="0" y="0"/>
                <wp:positionH relativeFrom="column">
                  <wp:posOffset>1433830</wp:posOffset>
                </wp:positionH>
                <wp:positionV relativeFrom="paragraph">
                  <wp:posOffset>363855</wp:posOffset>
                </wp:positionV>
                <wp:extent cx="579120" cy="269240"/>
                <wp:effectExtent l="6350" t="6350" r="8890" b="13970"/>
                <wp:wrapNone/>
                <wp:docPr id="51" name="右箭头 51"/>
                <wp:cNvGraphicFramePr/>
                <a:graphic xmlns:a="http://schemas.openxmlformats.org/drawingml/2006/main">
                  <a:graphicData uri="http://schemas.microsoft.com/office/word/2010/wordprocessingShape">
                    <wps:wsp>
                      <wps:cNvSpPr/>
                      <wps:spPr>
                        <a:xfrm>
                          <a:off x="2574290" y="1440815"/>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51" o:spid="_x0000_s1026" type="#_x0000_t13" style="position:absolute;left:0;text-align:left;margin-left:112.9pt;margin-top:28.65pt;width:45.6pt;height:21.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" adj="16579" fillcolor="white [3201]" strokecolor="black [3213]" strokeweight="1pt"/>
            </w:pict>
          </mc:Fallback>
        </mc:AlternateContent>
      </w:r>
      <w:r>
        <w:rPr>
          <w:noProof/>
          <w:lang w:bidi="ar-SA"/>
        </w:rPr>
        <mc:AlternateContent>
          <mc:Choice Requires="wps">
            <w:drawing>
              <wp:anchor distT="0" distB="0" distL="114300" distR="114300" simplePos="0" relativeHeight="251706368" behindDoc="0" locked="0" layoutInCell="1" allowOverlap="1" wp14:anchorId="58B73EBC" wp14:editId="08EE8ADE">
                <wp:simplePos x="0" y="0"/>
                <wp:positionH relativeFrom="column">
                  <wp:posOffset>3948430</wp:posOffset>
                </wp:positionH>
                <wp:positionV relativeFrom="paragraph">
                  <wp:posOffset>140335</wp:posOffset>
                </wp:positionV>
                <wp:extent cx="1325880" cy="3025140"/>
                <wp:effectExtent l="4445" t="4445" r="10795" b="18415"/>
                <wp:wrapNone/>
                <wp:docPr id="52" name="文本框 52"/>
                <wp:cNvGraphicFramePr/>
                <a:graphic xmlns:a="http://schemas.openxmlformats.org/drawingml/2006/main">
                  <a:graphicData uri="http://schemas.microsoft.com/office/word/2010/wordprocessingShape">
                    <wps:wsp>
                      <wps:cNvSpPr txBox="1"/>
                      <wps:spPr>
                        <a:xfrm>
                          <a:off x="5106670" y="1054735"/>
                          <a:ext cx="1325880" cy="3025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6464D" w:rsidRDefault="0016464D" w:rsidP="0016464D">
                            <w:pPr>
                              <w:rPr>
                                <w:sz w:val="24"/>
                              </w:rPr>
                            </w:pPr>
                          </w:p>
                          <w:p w:rsidR="0016464D" w:rsidRDefault="0016464D" w:rsidP="0016464D">
                            <w:pPr>
                              <w:ind w:firstLineChars="100" w:firstLine="240"/>
                              <w:rPr>
                                <w:sz w:val="24"/>
                              </w:rPr>
                            </w:pPr>
                            <w:r>
                              <w:rPr>
                                <w:rFonts w:hint="eastAsia"/>
                                <w:sz w:val="24"/>
                                <w:szCs w:val="24"/>
                              </w:rPr>
                              <w:t>反馈登录结果</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选择操作类型</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反馈分析结果</w:t>
                            </w: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请求帮助</w:t>
                            </w: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辅助帮助</w:t>
                            </w:r>
                          </w:p>
                          <w:p w:rsidR="0016464D" w:rsidRDefault="0016464D" w:rsidP="0016464D">
                            <w:pPr>
                              <w:rPr>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2" o:spid="_x0000_s1061" type="#_x0000_t202" style="position:absolute;left:0;text-align:left;margin-left:310.9pt;margin-top:11.05pt;width:104.4pt;height:238.2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" fillcolor="white [3201]" strokeweight=".5pt">
                <v:textbox>
                  <w:txbxContent>
                    <w:p w:rsidR="0016464D" w:rsidRDefault="0016464D" w:rsidP="0016464D">
                      <w:pPr>
                        <w:rPr>
                          <w:sz w:val="24"/>
                        </w:rPr>
                      </w:pPr>
                    </w:p>
                    <w:p w:rsidR="0016464D" w:rsidRDefault="0016464D" w:rsidP="0016464D">
                      <w:pPr>
                        <w:ind w:firstLineChars="100" w:firstLine="240"/>
                        <w:rPr>
                          <w:sz w:val="24"/>
                        </w:rPr>
                      </w:pPr>
                      <w:r>
                        <w:rPr>
                          <w:rFonts w:hint="eastAsia"/>
                          <w:sz w:val="24"/>
                          <w:szCs w:val="24"/>
                        </w:rPr>
                        <w:t>反馈登录结果</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选择操作类型</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反馈分析结果</w:t>
                      </w: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请求帮助</w:t>
                      </w: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辅助帮助</w:t>
                      </w:r>
                    </w:p>
                    <w:p w:rsidR="0016464D" w:rsidRDefault="0016464D" w:rsidP="0016464D">
                      <w:pPr>
                        <w:rPr>
                          <w:sz w:val="24"/>
                        </w:rPr>
                      </w:pPr>
                    </w:p>
                  </w:txbxContent>
                </v:textbox>
              </v:shape>
            </w:pict>
          </mc:Fallback>
        </mc:AlternateContent>
      </w:r>
      <w:r>
        <w:rPr>
          <w:noProof/>
          <w:lang w:bidi="ar-SA"/>
        </w:rPr>
        <mc:AlternateContent>
          <mc:Choice Requires="wps">
            <w:drawing>
              <wp:anchor distT="0" distB="0" distL="114300" distR="114300" simplePos="0" relativeHeight="251705344" behindDoc="0" locked="0" layoutInCell="1" allowOverlap="1" wp14:anchorId="42520E96" wp14:editId="61066336">
                <wp:simplePos x="0" y="0"/>
                <wp:positionH relativeFrom="column">
                  <wp:posOffset>2016760</wp:posOffset>
                </wp:positionH>
                <wp:positionV relativeFrom="paragraph">
                  <wp:posOffset>156210</wp:posOffset>
                </wp:positionV>
                <wp:extent cx="1363980" cy="3015615"/>
                <wp:effectExtent l="4445" t="4445" r="18415" b="12700"/>
                <wp:wrapNone/>
                <wp:docPr id="53" name="文本框 53"/>
                <wp:cNvGraphicFramePr/>
                <a:graphic xmlns:a="http://schemas.openxmlformats.org/drawingml/2006/main">
                  <a:graphicData uri="http://schemas.microsoft.com/office/word/2010/wordprocessingShape">
                    <wps:wsp>
                      <wps:cNvSpPr txBox="1"/>
                      <wps:spPr>
                        <a:xfrm>
                          <a:off x="3913505" y="1176655"/>
                          <a:ext cx="1363980" cy="30156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6464D" w:rsidRDefault="0016464D" w:rsidP="0016464D"/>
                          <w:p w:rsidR="0016464D" w:rsidRDefault="0016464D" w:rsidP="0016464D">
                            <w:pPr>
                              <w:ind w:firstLineChars="100" w:firstLine="240"/>
                              <w:rPr>
                                <w:sz w:val="24"/>
                              </w:rPr>
                            </w:pPr>
                            <w:r>
                              <w:rPr>
                                <w:rFonts w:hint="eastAsia"/>
                                <w:sz w:val="24"/>
                                <w:szCs w:val="24"/>
                              </w:rPr>
                              <w:t>用户登录管理</w:t>
                            </w:r>
                          </w:p>
                          <w:p w:rsidR="0016464D" w:rsidRDefault="0016464D" w:rsidP="0016464D">
                            <w:pPr>
                              <w:ind w:firstLineChars="100" w:firstLine="240"/>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电影数据分析</w:t>
                            </w:r>
                          </w:p>
                          <w:p w:rsidR="0016464D" w:rsidRDefault="0016464D" w:rsidP="0016464D">
                            <w:pPr>
                              <w:ind w:firstLineChars="100" w:firstLine="240"/>
                              <w:rPr>
                                <w:sz w:val="24"/>
                              </w:rPr>
                            </w:pPr>
                          </w:p>
                          <w:p w:rsidR="0016464D" w:rsidRDefault="0016464D" w:rsidP="0016464D">
                            <w:pPr>
                              <w:ind w:firstLineChars="100" w:firstLine="240"/>
                              <w:rPr>
                                <w:sz w:val="24"/>
                              </w:rPr>
                            </w:pPr>
                          </w:p>
                          <w:p w:rsidR="0016464D" w:rsidRDefault="0016464D" w:rsidP="0016464D">
                            <w:pPr>
                              <w:ind w:firstLineChars="100" w:firstLine="240"/>
                              <w:rPr>
                                <w:sz w:val="24"/>
                              </w:rPr>
                            </w:pPr>
                          </w:p>
                          <w:p w:rsidR="0016464D" w:rsidRDefault="0016464D" w:rsidP="0016464D">
                            <w:pPr>
                              <w:ind w:firstLineChars="100" w:firstLine="240"/>
                              <w:rPr>
                                <w:sz w:val="24"/>
                              </w:rPr>
                            </w:pPr>
                          </w:p>
                          <w:p w:rsidR="0016464D" w:rsidRDefault="0016464D" w:rsidP="0016464D">
                            <w:pPr>
                              <w:ind w:firstLineChars="100" w:firstLine="240"/>
                              <w:rPr>
                                <w:sz w:val="24"/>
                              </w:rPr>
                            </w:pPr>
                          </w:p>
                          <w:p w:rsidR="0016464D" w:rsidRDefault="0016464D" w:rsidP="0016464D">
                            <w:pPr>
                              <w:ind w:firstLineChars="200" w:firstLine="480"/>
                              <w:rPr>
                                <w:sz w:val="24"/>
                              </w:rPr>
                            </w:pPr>
                            <w:r>
                              <w:rPr>
                                <w:rFonts w:hint="eastAsia"/>
                                <w:sz w:val="24"/>
                                <w:szCs w:val="24"/>
                              </w:rPr>
                              <w:t>使用帮助</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id="文本框 53" o:spid="_x0000_s1062" type="#_x0000_t202" style="position:absolute;left:0;text-align:left;margin-left:158.8pt;margin-top:12.3pt;width:107.4pt;height:237.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" fillcolor="white [3201]" strokeweight=".5pt">
                <v:textbox>
                  <w:txbxContent>
                    <w:p w:rsidR="0016464D" w:rsidRDefault="0016464D" w:rsidP="0016464D"/>
                    <w:p w:rsidR="0016464D" w:rsidRDefault="0016464D" w:rsidP="0016464D">
                      <w:pPr>
                        <w:ind w:firstLineChars="100" w:firstLine="240"/>
                        <w:rPr>
                          <w:sz w:val="24"/>
                        </w:rPr>
                      </w:pPr>
                      <w:r>
                        <w:rPr>
                          <w:rFonts w:hint="eastAsia"/>
                          <w:sz w:val="24"/>
                          <w:szCs w:val="24"/>
                        </w:rPr>
                        <w:t>用户登录管理</w:t>
                      </w:r>
                    </w:p>
                    <w:p w:rsidR="0016464D" w:rsidRDefault="0016464D" w:rsidP="0016464D">
                      <w:pPr>
                        <w:ind w:firstLineChars="100" w:firstLine="240"/>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电影数据分析</w:t>
                      </w:r>
                    </w:p>
                    <w:p w:rsidR="0016464D" w:rsidRDefault="0016464D" w:rsidP="0016464D">
                      <w:pPr>
                        <w:ind w:firstLineChars="100" w:firstLine="240"/>
                        <w:rPr>
                          <w:sz w:val="24"/>
                        </w:rPr>
                      </w:pPr>
                    </w:p>
                    <w:p w:rsidR="0016464D" w:rsidRDefault="0016464D" w:rsidP="0016464D">
                      <w:pPr>
                        <w:ind w:firstLineChars="100" w:firstLine="240"/>
                        <w:rPr>
                          <w:sz w:val="24"/>
                        </w:rPr>
                      </w:pPr>
                    </w:p>
                    <w:p w:rsidR="0016464D" w:rsidRDefault="0016464D" w:rsidP="0016464D">
                      <w:pPr>
                        <w:ind w:firstLineChars="100" w:firstLine="240"/>
                        <w:rPr>
                          <w:sz w:val="24"/>
                        </w:rPr>
                      </w:pPr>
                    </w:p>
                    <w:p w:rsidR="0016464D" w:rsidRDefault="0016464D" w:rsidP="0016464D">
                      <w:pPr>
                        <w:ind w:firstLineChars="100" w:firstLine="240"/>
                        <w:rPr>
                          <w:sz w:val="24"/>
                        </w:rPr>
                      </w:pPr>
                    </w:p>
                    <w:p w:rsidR="0016464D" w:rsidRDefault="0016464D" w:rsidP="0016464D">
                      <w:pPr>
                        <w:ind w:firstLineChars="100" w:firstLine="240"/>
                        <w:rPr>
                          <w:sz w:val="24"/>
                        </w:rPr>
                      </w:pPr>
                    </w:p>
                    <w:p w:rsidR="0016464D" w:rsidRDefault="0016464D" w:rsidP="0016464D">
                      <w:pPr>
                        <w:ind w:firstLineChars="200" w:firstLine="480"/>
                        <w:rPr>
                          <w:sz w:val="24"/>
                        </w:rPr>
                      </w:pPr>
                      <w:r>
                        <w:rPr>
                          <w:rFonts w:hint="eastAsia"/>
                          <w:sz w:val="24"/>
                          <w:szCs w:val="24"/>
                        </w:rPr>
                        <w:t>使用帮助</w:t>
                      </w:r>
                    </w:p>
                  </w:txbxContent>
                </v:textbox>
              </v:shape>
            </w:pict>
          </mc:Fallback>
        </mc:AlternateContent>
      </w:r>
      <w:r>
        <w:rPr>
          <w:noProof/>
          <w:lang w:bidi="ar-SA"/>
        </w:rPr>
        <mc:AlternateContent>
          <mc:Choice Requires="wps">
            <w:drawing>
              <wp:anchor distT="0" distB="0" distL="114300" distR="114300" simplePos="0" relativeHeight="251704320" behindDoc="0" locked="0" layoutInCell="1" allowOverlap="1" wp14:anchorId="4D18FCD6" wp14:editId="52A87F00">
                <wp:simplePos x="0" y="0"/>
                <wp:positionH relativeFrom="column">
                  <wp:posOffset>34925</wp:posOffset>
                </wp:positionH>
                <wp:positionV relativeFrom="paragraph">
                  <wp:posOffset>162560</wp:posOffset>
                </wp:positionV>
                <wp:extent cx="1402080" cy="3009265"/>
                <wp:effectExtent l="4445" t="4445" r="10795" b="19050"/>
                <wp:wrapNone/>
                <wp:docPr id="54" name="文本框 54"/>
                <wp:cNvGraphicFramePr/>
                <a:graphic xmlns:a="http://schemas.openxmlformats.org/drawingml/2006/main">
                  <a:graphicData uri="http://schemas.microsoft.com/office/word/2010/wordprocessingShape">
                    <wps:wsp>
                      <wps:cNvSpPr txBox="1"/>
                      <wps:spPr>
                        <a:xfrm>
                          <a:off x="1558925" y="1123315"/>
                          <a:ext cx="1402080" cy="30092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6464D" w:rsidRDefault="0016464D" w:rsidP="0016464D"/>
                          <w:p w:rsidR="0016464D" w:rsidRDefault="0016464D" w:rsidP="0016464D">
                            <w:pPr>
                              <w:ind w:firstLineChars="200" w:firstLine="480"/>
                              <w:rPr>
                                <w:sz w:val="24"/>
                              </w:rPr>
                            </w:pPr>
                            <w:r>
                              <w:rPr>
                                <w:rFonts w:hint="eastAsia"/>
                                <w:sz w:val="24"/>
                                <w:szCs w:val="24"/>
                              </w:rPr>
                              <w:t>用户信息</w:t>
                            </w:r>
                          </w:p>
                          <w:p w:rsidR="0016464D" w:rsidRDefault="0016464D" w:rsidP="0016464D">
                            <w:pPr>
                              <w:ind w:firstLineChars="200" w:firstLine="480"/>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网页信息</w:t>
                            </w:r>
                          </w:p>
                          <w:p w:rsidR="0016464D" w:rsidRDefault="0016464D" w:rsidP="0016464D">
                            <w:pPr>
                              <w:ind w:firstLineChars="200" w:firstLine="480"/>
                              <w:rPr>
                                <w:sz w:val="24"/>
                              </w:rPr>
                            </w:pPr>
                          </w:p>
                          <w:p w:rsidR="0016464D" w:rsidRDefault="0016464D" w:rsidP="0016464D">
                            <w:pPr>
                              <w:ind w:firstLineChars="200" w:firstLine="480"/>
                              <w:rPr>
                                <w:sz w:val="24"/>
                              </w:rPr>
                            </w:pPr>
                          </w:p>
                          <w:p w:rsidR="0016464D" w:rsidRDefault="0016464D" w:rsidP="0016464D">
                            <w:pPr>
                              <w:ind w:firstLineChars="200" w:firstLine="480"/>
                              <w:rPr>
                                <w:sz w:val="24"/>
                              </w:rPr>
                            </w:pPr>
                          </w:p>
                          <w:p w:rsidR="0016464D" w:rsidRDefault="0016464D" w:rsidP="0016464D">
                            <w:pPr>
                              <w:ind w:firstLineChars="200" w:firstLine="480"/>
                              <w:rPr>
                                <w:sz w:val="24"/>
                              </w:rPr>
                            </w:pPr>
                          </w:p>
                          <w:p w:rsidR="0016464D" w:rsidRDefault="0016464D" w:rsidP="0016464D">
                            <w:pPr>
                              <w:ind w:firstLineChars="200" w:firstLine="480"/>
                              <w:rPr>
                                <w:sz w:val="24"/>
                              </w:rPr>
                            </w:pPr>
                          </w:p>
                          <w:p w:rsidR="0016464D" w:rsidRDefault="0016464D" w:rsidP="0016464D">
                            <w:pPr>
                              <w:ind w:firstLineChars="200" w:firstLine="480"/>
                              <w:rPr>
                                <w:sz w:val="24"/>
                              </w:rPr>
                            </w:pPr>
                            <w:r>
                              <w:rPr>
                                <w:rFonts w:hint="eastAsia"/>
                                <w:sz w:val="24"/>
                                <w:szCs w:val="24"/>
                              </w:rPr>
                              <w:t>用户反馈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54" o:spid="_x0000_s1063" type="#_x0000_t202" style="position:absolute;left:0;text-align:left;margin-left:2.75pt;margin-top:12.8pt;width:110.4pt;height:236.9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" fillcolor="white [3201]" strokeweight=".5pt">
                <v:textbox>
                  <w:txbxContent>
                    <w:p w:rsidR="0016464D" w:rsidRDefault="0016464D" w:rsidP="0016464D"/>
                    <w:p w:rsidR="0016464D" w:rsidRDefault="0016464D" w:rsidP="0016464D">
                      <w:pPr>
                        <w:ind w:firstLineChars="200" w:firstLine="480"/>
                        <w:rPr>
                          <w:sz w:val="24"/>
                        </w:rPr>
                      </w:pPr>
                      <w:r>
                        <w:rPr>
                          <w:rFonts w:hint="eastAsia"/>
                          <w:sz w:val="24"/>
                          <w:szCs w:val="24"/>
                        </w:rPr>
                        <w:t>用户信息</w:t>
                      </w:r>
                    </w:p>
                    <w:p w:rsidR="0016464D" w:rsidRDefault="0016464D" w:rsidP="0016464D">
                      <w:pPr>
                        <w:ind w:firstLineChars="200" w:firstLine="480"/>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网页信息</w:t>
                      </w:r>
                    </w:p>
                    <w:p w:rsidR="0016464D" w:rsidRDefault="0016464D" w:rsidP="0016464D">
                      <w:pPr>
                        <w:ind w:firstLineChars="200" w:firstLine="480"/>
                        <w:rPr>
                          <w:sz w:val="24"/>
                        </w:rPr>
                      </w:pPr>
                    </w:p>
                    <w:p w:rsidR="0016464D" w:rsidRDefault="0016464D" w:rsidP="0016464D">
                      <w:pPr>
                        <w:ind w:firstLineChars="200" w:firstLine="480"/>
                        <w:rPr>
                          <w:sz w:val="24"/>
                        </w:rPr>
                      </w:pPr>
                    </w:p>
                    <w:p w:rsidR="0016464D" w:rsidRDefault="0016464D" w:rsidP="0016464D">
                      <w:pPr>
                        <w:ind w:firstLineChars="200" w:firstLine="480"/>
                        <w:rPr>
                          <w:sz w:val="24"/>
                        </w:rPr>
                      </w:pPr>
                    </w:p>
                    <w:p w:rsidR="0016464D" w:rsidRDefault="0016464D" w:rsidP="0016464D">
                      <w:pPr>
                        <w:ind w:firstLineChars="200" w:firstLine="480"/>
                        <w:rPr>
                          <w:sz w:val="24"/>
                        </w:rPr>
                      </w:pPr>
                    </w:p>
                    <w:p w:rsidR="0016464D" w:rsidRDefault="0016464D" w:rsidP="0016464D">
                      <w:pPr>
                        <w:ind w:firstLineChars="200" w:firstLine="480"/>
                        <w:rPr>
                          <w:sz w:val="24"/>
                        </w:rPr>
                      </w:pPr>
                    </w:p>
                    <w:p w:rsidR="0016464D" w:rsidRDefault="0016464D" w:rsidP="0016464D">
                      <w:pPr>
                        <w:ind w:firstLineChars="200" w:firstLine="480"/>
                        <w:rPr>
                          <w:sz w:val="24"/>
                        </w:rPr>
                      </w:pPr>
                      <w:r>
                        <w:rPr>
                          <w:rFonts w:hint="eastAsia"/>
                          <w:sz w:val="24"/>
                          <w:szCs w:val="24"/>
                        </w:rPr>
                        <w:t>用户反馈</w:t>
                      </w:r>
                    </w:p>
                  </w:txbxContent>
                </v:textbox>
              </v:shape>
            </w:pict>
          </mc:Fallback>
        </mc:AlternateContent>
      </w:r>
    </w:p>
    <w:p w:rsidR="0016464D" w:rsidRDefault="0016464D" w:rsidP="0016464D"/>
    <w:p w:rsidR="0016464D" w:rsidRDefault="0016464D" w:rsidP="0016464D"/>
    <w:p w:rsidR="0016464D" w:rsidRDefault="0016464D" w:rsidP="0016464D">
      <w:r>
        <w:rPr>
          <w:noProof/>
          <w:lang w:bidi="ar-SA"/>
        </w:rPr>
        <mc:AlternateContent>
          <mc:Choice Requires="wps">
            <w:drawing>
              <wp:anchor distT="0" distB="0" distL="114300" distR="114300" simplePos="0" relativeHeight="251710464" behindDoc="0" locked="0" layoutInCell="1" allowOverlap="1" wp14:anchorId="251CF400" wp14:editId="62C96509">
                <wp:simplePos x="0" y="0"/>
                <wp:positionH relativeFrom="column">
                  <wp:posOffset>3319780</wp:posOffset>
                </wp:positionH>
                <wp:positionV relativeFrom="paragraph">
                  <wp:posOffset>148590</wp:posOffset>
                </wp:positionV>
                <wp:extent cx="711200" cy="166370"/>
                <wp:effectExtent l="0" t="196215" r="0" b="170815"/>
                <wp:wrapNone/>
                <wp:docPr id="9" name="右箭头 9"/>
                <wp:cNvGraphicFramePr/>
                <a:graphic xmlns:a="http://schemas.openxmlformats.org/drawingml/2006/main">
                  <a:graphicData uri="http://schemas.microsoft.com/office/word/2010/wordprocessingShape">
                    <wps:wsp>
                      <wps:cNvSpPr/>
                      <wps:spPr>
                        <a:xfrm rot="2580000">
                          <a:off x="0" y="0"/>
                          <a:ext cx="711200" cy="16637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9" o:spid="_x0000_s1026" type="#_x0000_t13" style="position:absolute;left:0;text-align:left;margin-left:261.4pt;margin-top:11.7pt;width:56pt;height:13.1pt;rotation:43;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" adj="19074" fillcolor="white [3201]" strokecolor="black [3213]" strokeweight="1pt"/>
            </w:pict>
          </mc:Fallback>
        </mc:AlternateContent>
      </w:r>
    </w:p>
    <w:p w:rsidR="0016464D" w:rsidRDefault="0016464D" w:rsidP="0016464D"/>
    <w:p w:rsidR="0016464D" w:rsidRDefault="0016464D" w:rsidP="0016464D"/>
    <w:p w:rsidR="0016464D" w:rsidRDefault="0016464D" w:rsidP="0016464D">
      <w:r>
        <w:rPr>
          <w:noProof/>
          <w:lang w:bidi="ar-SA"/>
        </w:rPr>
        <mc:AlternateContent>
          <mc:Choice Requires="wps">
            <w:drawing>
              <wp:anchor distT="0" distB="0" distL="114300" distR="114300" simplePos="0" relativeHeight="251711488" behindDoc="0" locked="0" layoutInCell="1" allowOverlap="1" wp14:anchorId="6335FD95" wp14:editId="294E2BE0">
                <wp:simplePos x="0" y="0"/>
                <wp:positionH relativeFrom="column">
                  <wp:posOffset>3321685</wp:posOffset>
                </wp:positionH>
                <wp:positionV relativeFrom="paragraph">
                  <wp:posOffset>86995</wp:posOffset>
                </wp:positionV>
                <wp:extent cx="668020" cy="153035"/>
                <wp:effectExtent l="0" t="193040" r="0" b="172085"/>
                <wp:wrapNone/>
                <wp:docPr id="10" name="右箭头 10"/>
                <wp:cNvGraphicFramePr/>
                <a:graphic xmlns:a="http://schemas.openxmlformats.org/drawingml/2006/main">
                  <a:graphicData uri="http://schemas.microsoft.com/office/word/2010/wordprocessingShape">
                    <wps:wsp>
                      <wps:cNvSpPr/>
                      <wps:spPr>
                        <a:xfrm rot="8100000">
                          <a:off x="0" y="0"/>
                          <a:ext cx="668020" cy="153035"/>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0" o:spid="_x0000_s1026" type="#_x0000_t13" style="position:absolute;left:0;text-align:left;margin-left:261.55pt;margin-top:6.85pt;width:52.6pt;height:12.05pt;rotation:135;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" adj="19126" fillcolor="white [3201]" strokecolor="black [3213]" strokeweight="1pt"/>
            </w:pict>
          </mc:Fallback>
        </mc:AlternateContent>
      </w:r>
    </w:p>
    <w:p w:rsidR="0016464D" w:rsidRDefault="0016464D" w:rsidP="0016464D">
      <w:r>
        <w:rPr>
          <w:noProof/>
          <w:lang w:bidi="ar-SA"/>
        </w:rPr>
        <mc:AlternateContent>
          <mc:Choice Requires="wps">
            <w:drawing>
              <wp:anchor distT="0" distB="0" distL="114300" distR="114300" simplePos="0" relativeHeight="251708416" behindDoc="0" locked="0" layoutInCell="1" allowOverlap="1" wp14:anchorId="36F5F5AF" wp14:editId="14DF1517">
                <wp:simplePos x="0" y="0"/>
                <wp:positionH relativeFrom="column">
                  <wp:posOffset>1443990</wp:posOffset>
                </wp:positionH>
                <wp:positionV relativeFrom="paragraph">
                  <wp:posOffset>194310</wp:posOffset>
                </wp:positionV>
                <wp:extent cx="579120" cy="276860"/>
                <wp:effectExtent l="6350" t="6350" r="8890" b="6350"/>
                <wp:wrapNone/>
                <wp:docPr id="55" name="右箭头 55"/>
                <wp:cNvGraphicFramePr/>
                <a:graphic xmlns:a="http://schemas.openxmlformats.org/drawingml/2006/main">
                  <a:graphicData uri="http://schemas.microsoft.com/office/word/2010/wordprocessingShape">
                    <wps:wsp>
                      <wps:cNvSpPr/>
                      <wps:spPr>
                        <a:xfrm>
                          <a:off x="0" y="0"/>
                          <a:ext cx="579120" cy="27686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55" o:spid="_x0000_s1026" type="#_x0000_t13" style="position:absolute;left:0;text-align:left;margin-left:113.7pt;margin-top:15.3pt;width:45.6pt;height:21.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" adj="16437" fillcolor="white [3201]" strokecolor="black [3213]" strokeweight="1pt"/>
            </w:pict>
          </mc:Fallback>
        </mc:AlternateContent>
      </w:r>
    </w:p>
    <w:p w:rsidR="0016464D" w:rsidRDefault="0016464D" w:rsidP="0016464D"/>
    <w:p w:rsidR="0016464D" w:rsidRDefault="0016464D" w:rsidP="0016464D">
      <w:r>
        <w:rPr>
          <w:noProof/>
          <w:lang w:bidi="ar-SA"/>
        </w:rPr>
        <mc:AlternateContent>
          <mc:Choice Requires="wps">
            <w:drawing>
              <wp:anchor distT="0" distB="0" distL="114300" distR="114300" simplePos="0" relativeHeight="251712512" behindDoc="0" locked="0" layoutInCell="1" allowOverlap="1" wp14:anchorId="4D38D704" wp14:editId="189D8F1E">
                <wp:simplePos x="0" y="0"/>
                <wp:positionH relativeFrom="column">
                  <wp:posOffset>1187450</wp:posOffset>
                </wp:positionH>
                <wp:positionV relativeFrom="paragraph">
                  <wp:posOffset>523875</wp:posOffset>
                </wp:positionV>
                <wp:extent cx="1064895" cy="196215"/>
                <wp:effectExtent l="193675" t="0" r="204470" b="0"/>
                <wp:wrapNone/>
                <wp:docPr id="56" name="右箭头 56"/>
                <wp:cNvGraphicFramePr/>
                <a:graphic xmlns:a="http://schemas.openxmlformats.org/drawingml/2006/main">
                  <a:graphicData uri="http://schemas.microsoft.com/office/word/2010/wordprocessingShape">
                    <wps:wsp>
                      <wps:cNvSpPr/>
                      <wps:spPr>
                        <a:xfrm rot="17820000">
                          <a:off x="0" y="0"/>
                          <a:ext cx="1064895" cy="196215"/>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56" o:spid="_x0000_s1026" type="#_x0000_t13" style="position:absolute;left:0;text-align:left;margin-left:93.5pt;margin-top:41.25pt;width:83.85pt;height:15.45pt;rotation:-63;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" adj="19610" fillcolor="white [3201]" strokecolor="black [3213]" strokeweight="1pt"/>
            </w:pict>
          </mc:Fallback>
        </mc:AlternateContent>
      </w:r>
      <w:r>
        <w:rPr>
          <w:noProof/>
          <w:lang w:bidi="ar-SA"/>
        </w:rPr>
        <mc:AlternateContent>
          <mc:Choice Requires="wps">
            <w:drawing>
              <wp:anchor distT="0" distB="0" distL="114300" distR="114300" simplePos="0" relativeHeight="251714560" behindDoc="0" locked="0" layoutInCell="1" allowOverlap="1" wp14:anchorId="6F88437E" wp14:editId="5992318E">
                <wp:simplePos x="0" y="0"/>
                <wp:positionH relativeFrom="column">
                  <wp:posOffset>3316605</wp:posOffset>
                </wp:positionH>
                <wp:positionV relativeFrom="paragraph">
                  <wp:posOffset>139700</wp:posOffset>
                </wp:positionV>
                <wp:extent cx="695960" cy="149225"/>
                <wp:effectExtent l="0" t="196215" r="0" b="172720"/>
                <wp:wrapNone/>
                <wp:docPr id="13" name="右箭头 13"/>
                <wp:cNvGraphicFramePr/>
                <a:graphic xmlns:a="http://schemas.openxmlformats.org/drawingml/2006/main">
                  <a:graphicData uri="http://schemas.microsoft.com/office/word/2010/wordprocessingShape">
                    <wps:wsp>
                      <wps:cNvSpPr/>
                      <wps:spPr>
                        <a:xfrm rot="2580000">
                          <a:off x="0" y="0"/>
                          <a:ext cx="695960" cy="149225"/>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3" o:spid="_x0000_s1026" type="#_x0000_t13" style="position:absolute;left:0;text-align:left;margin-left:261.15pt;margin-top:11pt;width:54.8pt;height:11.75pt;rotation:43;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" adj="19284" fillcolor="white [3201]" strokecolor="black [3213]" strokeweight="1pt"/>
            </w:pict>
          </mc:Fallback>
        </mc:AlternateContent>
      </w:r>
      <w:r>
        <w:rPr>
          <w:noProof/>
          <w:lang w:bidi="ar-SA"/>
        </w:rPr>
        <mc:AlternateContent>
          <mc:Choice Requires="wps">
            <w:drawing>
              <wp:anchor distT="0" distB="0" distL="114300" distR="114300" simplePos="0" relativeHeight="251717632" behindDoc="0" locked="0" layoutInCell="1" allowOverlap="1" wp14:anchorId="58840D4B" wp14:editId="5CFEE7FC">
                <wp:simplePos x="0" y="0"/>
                <wp:positionH relativeFrom="column">
                  <wp:posOffset>3127375</wp:posOffset>
                </wp:positionH>
                <wp:positionV relativeFrom="paragraph">
                  <wp:posOffset>469265</wp:posOffset>
                </wp:positionV>
                <wp:extent cx="1013460" cy="133985"/>
                <wp:effectExtent l="186055" t="0" r="198120" b="0"/>
                <wp:wrapNone/>
                <wp:docPr id="57" name="右箭头 57"/>
                <wp:cNvGraphicFramePr/>
                <a:graphic xmlns:a="http://schemas.openxmlformats.org/drawingml/2006/main">
                  <a:graphicData uri="http://schemas.microsoft.com/office/word/2010/wordprocessingShape">
                    <wps:wsp>
                      <wps:cNvSpPr/>
                      <wps:spPr>
                        <a:xfrm rot="14700000">
                          <a:off x="0" y="0"/>
                          <a:ext cx="1013460" cy="133985"/>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57" o:spid="_x0000_s1026" type="#_x0000_t13" style="position:absolute;left:0;text-align:left;margin-left:246.25pt;margin-top:36.95pt;width:79.8pt;height:10.55pt;rotation:-115;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" adj="20172" fillcolor="white [3201]" strokecolor="black [3213]" strokeweight="1pt"/>
            </w:pict>
          </mc:Fallback>
        </mc:AlternateContent>
      </w:r>
    </w:p>
    <w:p w:rsidR="0016464D" w:rsidRDefault="0016464D" w:rsidP="0016464D"/>
    <w:p w:rsidR="0016464D" w:rsidRDefault="0016464D" w:rsidP="0016464D">
      <w:r>
        <w:rPr>
          <w:noProof/>
          <w:lang w:bidi="ar-SA"/>
        </w:rPr>
        <mc:AlternateContent>
          <mc:Choice Requires="wps">
            <w:drawing>
              <wp:anchor distT="0" distB="0" distL="114300" distR="114300" simplePos="0" relativeHeight="251715584" behindDoc="0" locked="0" layoutInCell="1" allowOverlap="1" wp14:anchorId="3A16A469" wp14:editId="11AE1F46">
                <wp:simplePos x="0" y="0"/>
                <wp:positionH relativeFrom="column">
                  <wp:posOffset>3310255</wp:posOffset>
                </wp:positionH>
                <wp:positionV relativeFrom="paragraph">
                  <wp:posOffset>272415</wp:posOffset>
                </wp:positionV>
                <wp:extent cx="681355" cy="171450"/>
                <wp:effectExtent l="157480" t="0" r="189230" b="0"/>
                <wp:wrapNone/>
                <wp:docPr id="58" name="右箭头 58"/>
                <wp:cNvGraphicFramePr/>
                <a:graphic xmlns:a="http://schemas.openxmlformats.org/drawingml/2006/main">
                  <a:graphicData uri="http://schemas.microsoft.com/office/word/2010/wordprocessingShape">
                    <wps:wsp>
                      <wps:cNvSpPr/>
                      <wps:spPr>
                        <a:xfrm rot="7980000">
                          <a:off x="0" y="0"/>
                          <a:ext cx="681355" cy="171450"/>
                        </a:xfrm>
                        <a:prstGeom prst="rightArrow">
                          <a:avLst>
                            <a:gd name="adj1" fmla="val 41691"/>
                            <a:gd name="adj2" fmla="val 50000"/>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58" o:spid="_x0000_s1026" type="#_x0000_t13" style="position:absolute;left:0;text-align:left;margin-left:260.65pt;margin-top:21.45pt;width:53.65pt;height:13.5pt;rotation:133;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" adj="18882,6297" fillcolor="white [3201]" strokecolor="black [3213]" strokeweight="1pt"/>
            </w:pict>
          </mc:Fallback>
        </mc:AlternateContent>
      </w:r>
    </w:p>
    <w:p w:rsidR="0016464D" w:rsidRDefault="0016464D" w:rsidP="0016464D"/>
    <w:p w:rsidR="0016464D" w:rsidRDefault="0016464D" w:rsidP="0016464D"/>
    <w:p w:rsidR="0016464D" w:rsidRDefault="0016464D" w:rsidP="0016464D"/>
    <w:p w:rsidR="0016464D" w:rsidRDefault="0016464D" w:rsidP="0016464D"/>
    <w:p w:rsidR="0016464D" w:rsidRDefault="0016464D" w:rsidP="0016464D">
      <w:pPr>
        <w:jc w:val="center"/>
        <w:rPr>
          <w:rFonts w:eastAsia="黑体"/>
          <w:szCs w:val="21"/>
        </w:rPr>
      </w:pPr>
      <w:r>
        <w:rPr>
          <w:rFonts w:eastAsia="黑体" w:hint="eastAsia"/>
          <w:szCs w:val="21"/>
        </w:rPr>
        <w:t>图</w:t>
      </w:r>
      <w:r>
        <w:rPr>
          <w:rFonts w:eastAsia="黑体" w:hint="eastAsia"/>
          <w:szCs w:val="21"/>
        </w:rPr>
        <w:t>4-13</w:t>
      </w:r>
      <w:r>
        <w:rPr>
          <w:rFonts w:eastAsia="黑体" w:hint="eastAsia"/>
          <w:szCs w:val="21"/>
        </w:rPr>
        <w:t>系统总体</w:t>
      </w:r>
      <w:r>
        <w:rPr>
          <w:rFonts w:eastAsia="黑体" w:hint="eastAsia"/>
          <w:szCs w:val="21"/>
        </w:rPr>
        <w:t>IPO</w:t>
      </w:r>
      <w:r>
        <w:rPr>
          <w:rFonts w:eastAsia="黑体" w:hint="eastAsia"/>
          <w:szCs w:val="21"/>
        </w:rPr>
        <w:t>图</w:t>
      </w:r>
    </w:p>
    <w:p w:rsidR="0016464D" w:rsidRDefault="0016464D" w:rsidP="0016464D">
      <w:r>
        <w:rPr>
          <w:noProof/>
          <w:lang w:bidi="ar-SA"/>
        </w:rPr>
        <mc:AlternateContent>
          <mc:Choice Requires="wps">
            <w:drawing>
              <wp:anchor distT="0" distB="0" distL="114300" distR="114300" simplePos="0" relativeHeight="251718656" behindDoc="0" locked="0" layoutInCell="1" allowOverlap="1" wp14:anchorId="5FF26CB6" wp14:editId="7241695E">
                <wp:simplePos x="0" y="0"/>
                <wp:positionH relativeFrom="column">
                  <wp:posOffset>-6350</wp:posOffset>
                </wp:positionH>
                <wp:positionV relativeFrom="paragraph">
                  <wp:posOffset>131445</wp:posOffset>
                </wp:positionV>
                <wp:extent cx="1440180" cy="3009265"/>
                <wp:effectExtent l="4445" t="4445" r="18415" b="19050"/>
                <wp:wrapNone/>
                <wp:docPr id="91" name="文本框 91"/>
                <wp:cNvGraphicFramePr/>
                <a:graphic xmlns:a="http://schemas.openxmlformats.org/drawingml/2006/main">
                  <a:graphicData uri="http://schemas.microsoft.com/office/word/2010/wordprocessingShape">
                    <wps:wsp>
                      <wps:cNvSpPr txBox="1"/>
                      <wps:spPr>
                        <a:xfrm>
                          <a:off x="1189990" y="4413885"/>
                          <a:ext cx="1440180" cy="30092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6464D" w:rsidRDefault="0016464D" w:rsidP="0016464D">
                            <w:pPr>
                              <w:rPr>
                                <w:sz w:val="24"/>
                              </w:rPr>
                            </w:pPr>
                          </w:p>
                          <w:p w:rsidR="0016464D" w:rsidRDefault="0016464D" w:rsidP="0016464D">
                            <w:pPr>
                              <w:ind w:firstLineChars="100" w:firstLine="240"/>
                              <w:rPr>
                                <w:sz w:val="24"/>
                              </w:rPr>
                            </w:pPr>
                            <w:r>
                              <w:rPr>
                                <w:rFonts w:hint="eastAsia"/>
                                <w:sz w:val="24"/>
                                <w:szCs w:val="24"/>
                              </w:rPr>
                              <w:t>验证用户信息</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注册用户信息</w:t>
                            </w:r>
                          </w:p>
                          <w:p w:rsidR="0016464D" w:rsidRDefault="0016464D" w:rsidP="0016464D">
                            <w:pPr>
                              <w:rPr>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1" o:spid="_x0000_s1064" type="#_x0000_t202" style="position:absolute;left:0;text-align:left;margin-left:-.5pt;margin-top:10.35pt;width:113.4pt;height:236.9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" fillcolor="white [3201]" strokeweight=".5pt">
                <v:textbox>
                  <w:txbxContent>
                    <w:p w:rsidR="0016464D" w:rsidRDefault="0016464D" w:rsidP="0016464D">
                      <w:pPr>
                        <w:rPr>
                          <w:sz w:val="24"/>
                        </w:rPr>
                      </w:pPr>
                    </w:p>
                    <w:p w:rsidR="0016464D" w:rsidRDefault="0016464D" w:rsidP="0016464D">
                      <w:pPr>
                        <w:ind w:firstLineChars="100" w:firstLine="240"/>
                        <w:rPr>
                          <w:sz w:val="24"/>
                        </w:rPr>
                      </w:pPr>
                      <w:r>
                        <w:rPr>
                          <w:rFonts w:hint="eastAsia"/>
                          <w:sz w:val="24"/>
                          <w:szCs w:val="24"/>
                        </w:rPr>
                        <w:t>验证用户信息</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注册用户信息</w:t>
                      </w:r>
                    </w:p>
                    <w:p w:rsidR="0016464D" w:rsidRDefault="0016464D" w:rsidP="0016464D">
                      <w:pPr>
                        <w:rPr>
                          <w:sz w:val="24"/>
                        </w:rPr>
                      </w:pPr>
                    </w:p>
                  </w:txbxContent>
                </v:textbox>
              </v:shape>
            </w:pict>
          </mc:Fallback>
        </mc:AlternateContent>
      </w:r>
      <w:r>
        <w:rPr>
          <w:noProof/>
          <w:lang w:bidi="ar-SA"/>
        </w:rPr>
        <mc:AlternateContent>
          <mc:Choice Requires="wps">
            <w:drawing>
              <wp:anchor distT="0" distB="0" distL="114300" distR="114300" simplePos="0" relativeHeight="251719680" behindDoc="0" locked="0" layoutInCell="1" allowOverlap="1" wp14:anchorId="52742087" wp14:editId="4C10ABBE">
                <wp:simplePos x="0" y="0"/>
                <wp:positionH relativeFrom="column">
                  <wp:posOffset>2013585</wp:posOffset>
                </wp:positionH>
                <wp:positionV relativeFrom="paragraph">
                  <wp:posOffset>123825</wp:posOffset>
                </wp:positionV>
                <wp:extent cx="1363345" cy="2994025"/>
                <wp:effectExtent l="4445" t="4445" r="19050" b="19050"/>
                <wp:wrapNone/>
                <wp:docPr id="92" name="文本框 92"/>
                <wp:cNvGraphicFramePr/>
                <a:graphic xmlns:a="http://schemas.openxmlformats.org/drawingml/2006/main">
                  <a:graphicData uri="http://schemas.microsoft.com/office/word/2010/wordprocessingShape">
                    <wps:wsp>
                      <wps:cNvSpPr txBox="1"/>
                      <wps:spPr>
                        <a:xfrm>
                          <a:off x="3216910" y="4413885"/>
                          <a:ext cx="1363345" cy="2994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6464D" w:rsidRDefault="0016464D" w:rsidP="0016464D">
                            <w:pPr>
                              <w:rPr>
                                <w:sz w:val="24"/>
                              </w:rPr>
                            </w:pPr>
                          </w:p>
                          <w:p w:rsidR="0016464D" w:rsidRDefault="0016464D" w:rsidP="0016464D">
                            <w:pPr>
                              <w:ind w:firstLineChars="200" w:firstLine="480"/>
                              <w:rPr>
                                <w:sz w:val="24"/>
                              </w:rPr>
                            </w:pPr>
                            <w:r>
                              <w:rPr>
                                <w:rFonts w:hint="eastAsia"/>
                                <w:sz w:val="24"/>
                                <w:szCs w:val="24"/>
                              </w:rPr>
                              <w:t>用户登录</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ind w:firstLineChars="300" w:firstLine="720"/>
                              <w:rPr>
                                <w:sz w:val="24"/>
                              </w:rPr>
                            </w:pPr>
                            <w:r>
                              <w:rPr>
                                <w:rFonts w:hint="eastAsia"/>
                                <w:sz w:val="24"/>
                                <w:szCs w:val="24"/>
                              </w:rPr>
                              <w:t>注册</w:t>
                            </w: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找回密码</w:t>
                            </w:r>
                          </w:p>
                          <w:p w:rsidR="0016464D" w:rsidRDefault="0016464D" w:rsidP="0016464D">
                            <w:pPr>
                              <w:rPr>
                                <w:sz w:val="24"/>
                              </w:rPr>
                            </w:pPr>
                          </w:p>
                          <w:p w:rsidR="0016464D" w:rsidRDefault="0016464D" w:rsidP="0016464D">
                            <w:pPr>
                              <w:rPr>
                                <w:sz w:val="24"/>
                              </w:rPr>
                            </w:pPr>
                          </w:p>
                          <w:p w:rsidR="0016464D" w:rsidRDefault="0016464D" w:rsidP="0016464D">
                            <w:pPr>
                              <w:ind w:firstLineChars="300" w:firstLine="720"/>
                              <w:rPr>
                                <w:sz w:val="24"/>
                              </w:rPr>
                            </w:pPr>
                            <w:r>
                              <w:rPr>
                                <w:rFonts w:hint="eastAsia"/>
                                <w:sz w:val="24"/>
                                <w:szCs w:val="24"/>
                              </w:rPr>
                              <w:t>注销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2" o:spid="_x0000_s1065" type="#_x0000_t202" style="position:absolute;left:0;text-align:left;margin-left:158.55pt;margin-top:9.75pt;width:107.35pt;height:235.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" fillcolor="white [3201]" strokeweight=".5pt">
                <v:textbox>
                  <w:txbxContent>
                    <w:p w:rsidR="0016464D" w:rsidRDefault="0016464D" w:rsidP="0016464D">
                      <w:pPr>
                        <w:rPr>
                          <w:sz w:val="24"/>
                        </w:rPr>
                      </w:pPr>
                    </w:p>
                    <w:p w:rsidR="0016464D" w:rsidRDefault="0016464D" w:rsidP="0016464D">
                      <w:pPr>
                        <w:ind w:firstLineChars="200" w:firstLine="480"/>
                        <w:rPr>
                          <w:sz w:val="24"/>
                        </w:rPr>
                      </w:pPr>
                      <w:r>
                        <w:rPr>
                          <w:rFonts w:hint="eastAsia"/>
                          <w:sz w:val="24"/>
                          <w:szCs w:val="24"/>
                        </w:rPr>
                        <w:t>用户登录</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ind w:firstLineChars="300" w:firstLine="720"/>
                        <w:rPr>
                          <w:sz w:val="24"/>
                        </w:rPr>
                      </w:pPr>
                      <w:r>
                        <w:rPr>
                          <w:rFonts w:hint="eastAsia"/>
                          <w:sz w:val="24"/>
                          <w:szCs w:val="24"/>
                        </w:rPr>
                        <w:t>注册</w:t>
                      </w: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找回密码</w:t>
                      </w:r>
                    </w:p>
                    <w:p w:rsidR="0016464D" w:rsidRDefault="0016464D" w:rsidP="0016464D">
                      <w:pPr>
                        <w:rPr>
                          <w:sz w:val="24"/>
                        </w:rPr>
                      </w:pPr>
                    </w:p>
                    <w:p w:rsidR="0016464D" w:rsidRDefault="0016464D" w:rsidP="0016464D">
                      <w:pPr>
                        <w:rPr>
                          <w:sz w:val="24"/>
                        </w:rPr>
                      </w:pPr>
                    </w:p>
                    <w:p w:rsidR="0016464D" w:rsidRDefault="0016464D" w:rsidP="0016464D">
                      <w:pPr>
                        <w:ind w:firstLineChars="300" w:firstLine="720"/>
                        <w:rPr>
                          <w:sz w:val="24"/>
                        </w:rPr>
                      </w:pPr>
                      <w:r>
                        <w:rPr>
                          <w:rFonts w:hint="eastAsia"/>
                          <w:sz w:val="24"/>
                          <w:szCs w:val="24"/>
                        </w:rPr>
                        <w:t>注销</w:t>
                      </w:r>
                    </w:p>
                  </w:txbxContent>
                </v:textbox>
              </v:shape>
            </w:pict>
          </mc:Fallback>
        </mc:AlternateContent>
      </w:r>
      <w:r>
        <w:rPr>
          <w:noProof/>
          <w:lang w:bidi="ar-SA"/>
        </w:rPr>
        <mc:AlternateContent>
          <mc:Choice Requires="wps">
            <w:drawing>
              <wp:anchor distT="0" distB="0" distL="114300" distR="114300" simplePos="0" relativeHeight="251720704" behindDoc="0" locked="0" layoutInCell="1" allowOverlap="1" wp14:anchorId="3699638D" wp14:editId="358CF5A9">
                <wp:simplePos x="0" y="0"/>
                <wp:positionH relativeFrom="column">
                  <wp:posOffset>3978910</wp:posOffset>
                </wp:positionH>
                <wp:positionV relativeFrom="paragraph">
                  <wp:posOffset>93345</wp:posOffset>
                </wp:positionV>
                <wp:extent cx="1325880" cy="2985770"/>
                <wp:effectExtent l="4445" t="4445" r="10795" b="12065"/>
                <wp:wrapNone/>
                <wp:docPr id="93" name="文本框 93"/>
                <wp:cNvGraphicFramePr/>
                <a:graphic xmlns:a="http://schemas.openxmlformats.org/drawingml/2006/main">
                  <a:graphicData uri="http://schemas.microsoft.com/office/word/2010/wordprocessingShape">
                    <wps:wsp>
                      <wps:cNvSpPr txBox="1"/>
                      <wps:spPr>
                        <a:xfrm>
                          <a:off x="5091430" y="4406265"/>
                          <a:ext cx="1325880" cy="29857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6464D" w:rsidRDefault="0016464D" w:rsidP="0016464D">
                            <w:pPr>
                              <w:rPr>
                                <w:sz w:val="24"/>
                              </w:rPr>
                            </w:pPr>
                          </w:p>
                          <w:p w:rsidR="0016464D" w:rsidRDefault="0016464D" w:rsidP="0016464D">
                            <w:pPr>
                              <w:ind w:firstLineChars="100" w:firstLine="240"/>
                              <w:rPr>
                                <w:sz w:val="24"/>
                              </w:rPr>
                            </w:pPr>
                            <w:r>
                              <w:rPr>
                                <w:rFonts w:hint="eastAsia"/>
                                <w:sz w:val="24"/>
                                <w:szCs w:val="24"/>
                              </w:rPr>
                              <w:t>反馈登录结果</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引导用户登录</w:t>
                            </w: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用户信息</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返回用户登录</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用户名密码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93" o:spid="_x0000_s1066" type="#_x0000_t202" style="position:absolute;left:0;text-align:left;margin-left:313.3pt;margin-top:7.35pt;width:104.4pt;height:235.1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" fillcolor="white [3201]" strokeweight=".5pt">
                <v:textbox>
                  <w:txbxContent>
                    <w:p w:rsidR="0016464D" w:rsidRDefault="0016464D" w:rsidP="0016464D">
                      <w:pPr>
                        <w:rPr>
                          <w:sz w:val="24"/>
                        </w:rPr>
                      </w:pPr>
                    </w:p>
                    <w:p w:rsidR="0016464D" w:rsidRDefault="0016464D" w:rsidP="0016464D">
                      <w:pPr>
                        <w:ind w:firstLineChars="100" w:firstLine="240"/>
                        <w:rPr>
                          <w:sz w:val="24"/>
                        </w:rPr>
                      </w:pPr>
                      <w:r>
                        <w:rPr>
                          <w:rFonts w:hint="eastAsia"/>
                          <w:sz w:val="24"/>
                          <w:szCs w:val="24"/>
                        </w:rPr>
                        <w:t>反馈登录结果</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引导用户登录</w:t>
                      </w:r>
                    </w:p>
                    <w:p w:rsidR="0016464D" w:rsidRDefault="0016464D" w:rsidP="0016464D">
                      <w:pPr>
                        <w:rPr>
                          <w:sz w:val="24"/>
                        </w:rPr>
                      </w:pPr>
                    </w:p>
                    <w:p w:rsidR="0016464D" w:rsidRDefault="0016464D" w:rsidP="0016464D">
                      <w:pPr>
                        <w:rPr>
                          <w:sz w:val="24"/>
                        </w:rPr>
                      </w:pPr>
                    </w:p>
                    <w:p w:rsidR="0016464D" w:rsidRDefault="0016464D" w:rsidP="0016464D">
                      <w:pPr>
                        <w:ind w:firstLineChars="200" w:firstLine="480"/>
                        <w:rPr>
                          <w:sz w:val="24"/>
                        </w:rPr>
                      </w:pPr>
                      <w:r>
                        <w:rPr>
                          <w:rFonts w:hint="eastAsia"/>
                          <w:sz w:val="24"/>
                          <w:szCs w:val="24"/>
                        </w:rPr>
                        <w:t>用户信息</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返回用户登录</w:t>
                      </w:r>
                    </w:p>
                    <w:p w:rsidR="0016464D" w:rsidRDefault="0016464D" w:rsidP="0016464D">
                      <w:pPr>
                        <w:rPr>
                          <w:sz w:val="24"/>
                        </w:rPr>
                      </w:pPr>
                    </w:p>
                    <w:p w:rsidR="0016464D" w:rsidRDefault="0016464D" w:rsidP="0016464D">
                      <w:pPr>
                        <w:rPr>
                          <w:sz w:val="24"/>
                        </w:rPr>
                      </w:pPr>
                    </w:p>
                    <w:p w:rsidR="0016464D" w:rsidRDefault="0016464D" w:rsidP="0016464D">
                      <w:pPr>
                        <w:ind w:firstLineChars="100" w:firstLine="240"/>
                        <w:rPr>
                          <w:sz w:val="24"/>
                        </w:rPr>
                      </w:pPr>
                      <w:r>
                        <w:rPr>
                          <w:rFonts w:hint="eastAsia"/>
                          <w:sz w:val="24"/>
                          <w:szCs w:val="24"/>
                        </w:rPr>
                        <w:t>用户名密码</w:t>
                      </w:r>
                    </w:p>
                  </w:txbxContent>
                </v:textbox>
              </v:shape>
            </w:pict>
          </mc:Fallback>
        </mc:AlternateContent>
      </w:r>
    </w:p>
    <w:p w:rsidR="0016464D" w:rsidRDefault="0016464D" w:rsidP="0016464D">
      <w:r>
        <w:rPr>
          <w:noProof/>
          <w:lang w:bidi="ar-SA"/>
        </w:rPr>
        <mc:AlternateContent>
          <mc:Choice Requires="wps">
            <w:drawing>
              <wp:anchor distT="0" distB="0" distL="114300" distR="114300" simplePos="0" relativeHeight="251724800" behindDoc="0" locked="0" layoutInCell="1" allowOverlap="1" wp14:anchorId="7BB91B46" wp14:editId="07584631">
                <wp:simplePos x="0" y="0"/>
                <wp:positionH relativeFrom="column">
                  <wp:posOffset>3059430</wp:posOffset>
                </wp:positionH>
                <wp:positionV relativeFrom="paragraph">
                  <wp:posOffset>773430</wp:posOffset>
                </wp:positionV>
                <wp:extent cx="1276350" cy="92710"/>
                <wp:effectExtent l="270510" t="0" r="276860" b="0"/>
                <wp:wrapNone/>
                <wp:docPr id="94" name="右箭头 94"/>
                <wp:cNvGraphicFramePr/>
                <a:graphic xmlns:a="http://schemas.openxmlformats.org/drawingml/2006/main">
                  <a:graphicData uri="http://schemas.microsoft.com/office/word/2010/wordprocessingShape">
                    <wps:wsp>
                      <wps:cNvSpPr/>
                      <wps:spPr>
                        <a:xfrm rot="3780000">
                          <a:off x="0" y="0"/>
                          <a:ext cx="1276350" cy="9271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94" o:spid="_x0000_s1026" type="#_x0000_t13" style="position:absolute;left:0;text-align:left;margin-left:240.9pt;margin-top:60.9pt;width:100.5pt;height:7.3pt;rotation:63;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" adj="20816" fillcolor="white [3201]" strokecolor="black [3213]" strokeweight="1pt"/>
            </w:pict>
          </mc:Fallback>
        </mc:AlternateContent>
      </w:r>
      <w:r>
        <w:rPr>
          <w:noProof/>
          <w:lang w:bidi="ar-SA"/>
        </w:rPr>
        <mc:AlternateContent>
          <mc:Choice Requires="wps">
            <w:drawing>
              <wp:anchor distT="0" distB="0" distL="114300" distR="114300" simplePos="0" relativeHeight="251727872" behindDoc="0" locked="0" layoutInCell="1" allowOverlap="1" wp14:anchorId="60897FB8" wp14:editId="15F59F58">
                <wp:simplePos x="0" y="0"/>
                <wp:positionH relativeFrom="column">
                  <wp:posOffset>2785110</wp:posOffset>
                </wp:positionH>
                <wp:positionV relativeFrom="paragraph">
                  <wp:posOffset>1038225</wp:posOffset>
                </wp:positionV>
                <wp:extent cx="1795145" cy="76835"/>
                <wp:effectExtent l="270510" t="0" r="277495" b="0"/>
                <wp:wrapNone/>
                <wp:docPr id="95" name="右箭头 95"/>
                <wp:cNvGraphicFramePr/>
                <a:graphic xmlns:a="http://schemas.openxmlformats.org/drawingml/2006/main">
                  <a:graphicData uri="http://schemas.microsoft.com/office/word/2010/wordprocessingShape">
                    <wps:wsp>
                      <wps:cNvSpPr/>
                      <wps:spPr>
                        <a:xfrm rot="15120000">
                          <a:off x="0" y="0"/>
                          <a:ext cx="1795145" cy="76835"/>
                        </a:xfrm>
                        <a:prstGeom prst="rightArrow">
                          <a:avLst>
                            <a:gd name="adj1" fmla="val 50000"/>
                            <a:gd name="adj2" fmla="val 46974"/>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95" o:spid="_x0000_s1026" type="#_x0000_t13" style="position:absolute;left:0;text-align:left;margin-left:219.3pt;margin-top:81.75pt;width:141.35pt;height:6.05pt;rotation:-108;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" adj="21166" fillcolor="white [3201]" strokecolor="black [3213]" strokeweight="1pt"/>
            </w:pict>
          </mc:Fallback>
        </mc:AlternateContent>
      </w:r>
      <w:r>
        <w:rPr>
          <w:noProof/>
          <w:lang w:bidi="ar-SA"/>
        </w:rPr>
        <mc:AlternateContent>
          <mc:Choice Requires="wps">
            <w:drawing>
              <wp:anchor distT="0" distB="0" distL="114300" distR="114300" simplePos="0" relativeHeight="251722752" behindDoc="0" locked="0" layoutInCell="1" allowOverlap="1" wp14:anchorId="0AEEC338" wp14:editId="04C4036E">
                <wp:simplePos x="0" y="0"/>
                <wp:positionH relativeFrom="column">
                  <wp:posOffset>3379470</wp:posOffset>
                </wp:positionH>
                <wp:positionV relativeFrom="paragraph">
                  <wp:posOffset>125730</wp:posOffset>
                </wp:positionV>
                <wp:extent cx="593725" cy="186690"/>
                <wp:effectExtent l="6350" t="6350" r="9525" b="20320"/>
                <wp:wrapNone/>
                <wp:docPr id="96" name="右箭头 96"/>
                <wp:cNvGraphicFramePr/>
                <a:graphic xmlns:a="http://schemas.openxmlformats.org/drawingml/2006/main">
                  <a:graphicData uri="http://schemas.microsoft.com/office/word/2010/wordprocessingShape">
                    <wps:wsp>
                      <wps:cNvSpPr/>
                      <wps:spPr>
                        <a:xfrm>
                          <a:off x="0" y="0"/>
                          <a:ext cx="593725" cy="18669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96" o:spid="_x0000_s1067" type="#_x0000_t13" style="position:absolute;left:0;text-align:left;margin-left:266.1pt;margin-top:9.9pt;width:46.75pt;height:14.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" adj="18204" fillcolor="white [3201]" strokecolor="black [3213]" strokeweight="1pt">
                <v:textbox>
                  <w:txbxContent>
                    <w:p w:rsidR="0016464D" w:rsidRDefault="0016464D" w:rsidP="0016464D"/>
                  </w:txbxContent>
                </v:textbox>
              </v:shape>
            </w:pict>
          </mc:Fallback>
        </mc:AlternateContent>
      </w:r>
    </w:p>
    <w:p w:rsidR="0016464D" w:rsidRDefault="0016464D" w:rsidP="0016464D"/>
    <w:p w:rsidR="0016464D" w:rsidRDefault="0016464D" w:rsidP="0016464D">
      <w:r>
        <w:rPr>
          <w:noProof/>
          <w:lang w:bidi="ar-SA"/>
        </w:rPr>
        <mc:AlternateContent>
          <mc:Choice Requires="wps">
            <w:drawing>
              <wp:anchor distT="0" distB="0" distL="114300" distR="114300" simplePos="0" relativeHeight="251728896" behindDoc="0" locked="0" layoutInCell="1" allowOverlap="1" wp14:anchorId="6EC43C65" wp14:editId="794DD9B0">
                <wp:simplePos x="0" y="0"/>
                <wp:positionH relativeFrom="column">
                  <wp:posOffset>2533650</wp:posOffset>
                </wp:positionH>
                <wp:positionV relativeFrom="paragraph">
                  <wp:posOffset>1026795</wp:posOffset>
                </wp:positionV>
                <wp:extent cx="2225675" cy="116840"/>
                <wp:effectExtent l="245745" t="0" r="262255" b="0"/>
                <wp:wrapNone/>
                <wp:docPr id="97" name="右箭头 97"/>
                <wp:cNvGraphicFramePr/>
                <a:graphic xmlns:a="http://schemas.openxmlformats.org/drawingml/2006/main">
                  <a:graphicData uri="http://schemas.microsoft.com/office/word/2010/wordprocessingShape">
                    <wps:wsp>
                      <wps:cNvSpPr/>
                      <wps:spPr>
                        <a:xfrm rot="4560000">
                          <a:off x="0" y="0"/>
                          <a:ext cx="2225675" cy="1168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97" o:spid="_x0000_s1068" type="#_x0000_t13" style="position:absolute;left:0;text-align:left;margin-left:199.5pt;margin-top:80.85pt;width:175.25pt;height:9.2pt;rotation:76;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" adj="21033" fillcolor="white [3201]" strokecolor="black [3213]" strokeweight="1pt">
                <v:textbox>
                  <w:txbxContent>
                    <w:p w:rsidR="0016464D" w:rsidRDefault="0016464D" w:rsidP="0016464D">
                      <w:pPr>
                        <w:jc w:val="center"/>
                      </w:pPr>
                    </w:p>
                  </w:txbxContent>
                </v:textbox>
              </v:shape>
            </w:pict>
          </mc:Fallback>
        </mc:AlternateContent>
      </w:r>
      <w:r>
        <w:rPr>
          <w:noProof/>
          <w:lang w:bidi="ar-SA"/>
        </w:rPr>
        <mc:AlternateContent>
          <mc:Choice Requires="wps">
            <w:drawing>
              <wp:anchor distT="0" distB="0" distL="114300" distR="114300" simplePos="0" relativeHeight="251723776" behindDoc="0" locked="0" layoutInCell="1" allowOverlap="1" wp14:anchorId="3AA51D77" wp14:editId="6B6820B1">
                <wp:simplePos x="0" y="0"/>
                <wp:positionH relativeFrom="column">
                  <wp:posOffset>3283585</wp:posOffset>
                </wp:positionH>
                <wp:positionV relativeFrom="paragraph">
                  <wp:posOffset>69850</wp:posOffset>
                </wp:positionV>
                <wp:extent cx="791210" cy="93345"/>
                <wp:effectExtent l="0" t="246380" r="0" b="239395"/>
                <wp:wrapNone/>
                <wp:docPr id="24" name="右箭头 24"/>
                <wp:cNvGraphicFramePr/>
                <a:graphic xmlns:a="http://schemas.openxmlformats.org/drawingml/2006/main">
                  <a:graphicData uri="http://schemas.microsoft.com/office/word/2010/wordprocessingShape">
                    <wps:wsp>
                      <wps:cNvSpPr/>
                      <wps:spPr>
                        <a:xfrm rot="2580000">
                          <a:off x="0" y="0"/>
                          <a:ext cx="791210" cy="93345"/>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24" o:spid="_x0000_s1026" type="#_x0000_t13" style="position:absolute;left:0;text-align:left;margin-left:258.55pt;margin-top:5.5pt;width:62.3pt;height:7.35pt;rotation:43;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" adj="20326" fillcolor="white [3201]" strokecolor="black [3213]" strokeweight="1pt"/>
            </w:pict>
          </mc:Fallback>
        </mc:AlternateContent>
      </w:r>
    </w:p>
    <w:p w:rsidR="0016464D" w:rsidRDefault="0016464D" w:rsidP="0016464D">
      <w:r>
        <w:rPr>
          <w:noProof/>
          <w:lang w:bidi="ar-SA"/>
        </w:rPr>
        <mc:AlternateContent>
          <mc:Choice Requires="wps">
            <w:drawing>
              <wp:anchor distT="0" distB="0" distL="114300" distR="114300" simplePos="0" relativeHeight="251734016" behindDoc="0" locked="0" layoutInCell="1" allowOverlap="1" wp14:anchorId="14BB0490" wp14:editId="65AACF1E">
                <wp:simplePos x="0" y="0"/>
                <wp:positionH relativeFrom="column">
                  <wp:posOffset>3305810</wp:posOffset>
                </wp:positionH>
                <wp:positionV relativeFrom="paragraph">
                  <wp:posOffset>470535</wp:posOffset>
                </wp:positionV>
                <wp:extent cx="775970" cy="99060"/>
                <wp:effectExtent l="224155" t="0" r="240665" b="0"/>
                <wp:wrapNone/>
                <wp:docPr id="98" name="右箭头 98"/>
                <wp:cNvGraphicFramePr/>
                <a:graphic xmlns:a="http://schemas.openxmlformats.org/drawingml/2006/main">
                  <a:graphicData uri="http://schemas.microsoft.com/office/word/2010/wordprocessingShape">
                    <wps:wsp>
                      <wps:cNvSpPr/>
                      <wps:spPr>
                        <a:xfrm rot="7980000">
                          <a:off x="0" y="0"/>
                          <a:ext cx="775970" cy="9906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98" o:spid="_x0000_s1026" type="#_x0000_t13" style="position:absolute;left:0;text-align:left;margin-left:260.3pt;margin-top:37.05pt;width:61.1pt;height:7.8pt;rotation:133;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" adj="20221" fillcolor="white [3201]" strokecolor="black [3213]" strokeweight="1pt"/>
            </w:pict>
          </mc:Fallback>
        </mc:AlternateContent>
      </w:r>
    </w:p>
    <w:p w:rsidR="0016464D" w:rsidRDefault="0016464D" w:rsidP="0016464D"/>
    <w:p w:rsidR="0016464D" w:rsidRDefault="0016464D" w:rsidP="0016464D"/>
    <w:p w:rsidR="0016464D" w:rsidRDefault="0016464D" w:rsidP="0016464D">
      <w:r>
        <w:rPr>
          <w:noProof/>
          <w:lang w:bidi="ar-SA"/>
        </w:rPr>
        <mc:AlternateContent>
          <mc:Choice Requires="wps">
            <w:drawing>
              <wp:anchor distT="0" distB="0" distL="114300" distR="114300" simplePos="0" relativeHeight="251732992" behindDoc="0" locked="0" layoutInCell="1" allowOverlap="1" wp14:anchorId="64D8A4B0" wp14:editId="6632D844">
                <wp:simplePos x="0" y="0"/>
                <wp:positionH relativeFrom="column">
                  <wp:posOffset>3394710</wp:posOffset>
                </wp:positionH>
                <wp:positionV relativeFrom="paragraph">
                  <wp:posOffset>186690</wp:posOffset>
                </wp:positionV>
                <wp:extent cx="586105" cy="193040"/>
                <wp:effectExtent l="6350" t="6350" r="17145" b="13970"/>
                <wp:wrapNone/>
                <wp:docPr id="36" name="右箭头 36"/>
                <wp:cNvGraphicFramePr/>
                <a:graphic xmlns:a="http://schemas.openxmlformats.org/drawingml/2006/main">
                  <a:graphicData uri="http://schemas.microsoft.com/office/word/2010/wordprocessingShape">
                    <wps:wsp>
                      <wps:cNvSpPr/>
                      <wps:spPr>
                        <a:xfrm>
                          <a:off x="0" y="0"/>
                          <a:ext cx="586105" cy="1930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36" o:spid="_x0000_s1069" type="#_x0000_t13" style="position:absolute;left:0;text-align:left;margin-left:267.3pt;margin-top:14.7pt;width:46.15pt;height:15.2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" adj="18043" fillcolor="white [3201]" strokecolor="black [3213]" strokeweight="1pt">
                <v:textbox>
                  <w:txbxContent>
                    <w:p w:rsidR="0016464D" w:rsidRDefault="0016464D" w:rsidP="0016464D"/>
                  </w:txbxContent>
                </v:textbox>
              </v:shape>
            </w:pict>
          </mc:Fallback>
        </mc:AlternateContent>
      </w:r>
      <w:r>
        <w:rPr>
          <w:noProof/>
          <w:lang w:bidi="ar-SA"/>
        </w:rPr>
        <mc:AlternateContent>
          <mc:Choice Requires="wps">
            <w:drawing>
              <wp:anchor distT="0" distB="0" distL="114300" distR="114300" simplePos="0" relativeHeight="251721728" behindDoc="0" locked="0" layoutInCell="1" allowOverlap="1" wp14:anchorId="479F8ADC" wp14:editId="4E9EF1D0">
                <wp:simplePos x="0" y="0"/>
                <wp:positionH relativeFrom="column">
                  <wp:posOffset>1443990</wp:posOffset>
                </wp:positionH>
                <wp:positionV relativeFrom="paragraph">
                  <wp:posOffset>156210</wp:posOffset>
                </wp:positionV>
                <wp:extent cx="579120" cy="269240"/>
                <wp:effectExtent l="6350" t="6350" r="8890" b="13970"/>
                <wp:wrapNone/>
                <wp:docPr id="99" name="右箭头 99"/>
                <wp:cNvGraphicFramePr/>
                <a:graphic xmlns:a="http://schemas.openxmlformats.org/drawingml/2006/main">
                  <a:graphicData uri="http://schemas.microsoft.com/office/word/2010/wordprocessingShape">
                    <wps:wsp>
                      <wps:cNvSpPr/>
                      <wps:spPr>
                        <a:xfrm>
                          <a:off x="0" y="0"/>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99" o:spid="_x0000_s1070" type="#_x0000_t13" style="position:absolute;left:0;text-align:left;margin-left:113.7pt;margin-top:12.3pt;width:45.6pt;height:21.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" adj="16579" fillcolor="white [3201]" strokecolor="black [3213]" strokeweight="1pt">
                <v:textbox>
                  <w:txbxContent>
                    <w:p w:rsidR="0016464D" w:rsidRDefault="0016464D" w:rsidP="0016464D"/>
                  </w:txbxContent>
                </v:textbox>
              </v:shape>
            </w:pict>
          </mc:Fallback>
        </mc:AlternateContent>
      </w:r>
    </w:p>
    <w:p w:rsidR="0016464D" w:rsidRDefault="0016464D" w:rsidP="0016464D">
      <w:r>
        <w:rPr>
          <w:noProof/>
          <w:lang w:bidi="ar-SA"/>
        </w:rPr>
        <mc:AlternateContent>
          <mc:Choice Requires="wps">
            <w:drawing>
              <wp:anchor distT="0" distB="0" distL="114300" distR="114300" simplePos="0" relativeHeight="251726848" behindDoc="0" locked="0" layoutInCell="1" allowOverlap="1" wp14:anchorId="42AF94E0" wp14:editId="64EF26D2">
                <wp:simplePos x="0" y="0"/>
                <wp:positionH relativeFrom="column">
                  <wp:posOffset>3347720</wp:posOffset>
                </wp:positionH>
                <wp:positionV relativeFrom="paragraph">
                  <wp:posOffset>379095</wp:posOffset>
                </wp:positionV>
                <wp:extent cx="789940" cy="80010"/>
                <wp:effectExtent l="245745" t="0" r="238125" b="0"/>
                <wp:wrapNone/>
                <wp:docPr id="100" name="右箭头 100"/>
                <wp:cNvGraphicFramePr/>
                <a:graphic xmlns:a="http://schemas.openxmlformats.org/drawingml/2006/main">
                  <a:graphicData uri="http://schemas.microsoft.com/office/word/2010/wordprocessingShape">
                    <wps:wsp>
                      <wps:cNvSpPr/>
                      <wps:spPr>
                        <a:xfrm rot="18720000">
                          <a:off x="0" y="0"/>
                          <a:ext cx="789940" cy="8001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00" o:spid="_x0000_s1026" type="#_x0000_t13" style="position:absolute;left:0;text-align:left;margin-left:263.6pt;margin-top:29.85pt;width:62.2pt;height:6.3pt;rotation:-48;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" adj="20506" fillcolor="white [3201]" strokecolor="black [3213]" strokeweight="1pt"/>
            </w:pict>
          </mc:Fallback>
        </mc:AlternateContent>
      </w:r>
      <w:r>
        <w:rPr>
          <w:noProof/>
          <w:lang w:bidi="ar-SA"/>
        </w:rPr>
        <mc:AlternateContent>
          <mc:Choice Requires="wps">
            <w:drawing>
              <wp:anchor distT="0" distB="0" distL="114300" distR="114300" simplePos="0" relativeHeight="251731968" behindDoc="0" locked="0" layoutInCell="1" allowOverlap="1" wp14:anchorId="45B13123" wp14:editId="39B6E64E">
                <wp:simplePos x="0" y="0"/>
                <wp:positionH relativeFrom="column">
                  <wp:posOffset>3209290</wp:posOffset>
                </wp:positionH>
                <wp:positionV relativeFrom="paragraph">
                  <wp:posOffset>663575</wp:posOffset>
                </wp:positionV>
                <wp:extent cx="1028065" cy="137160"/>
                <wp:effectExtent l="209550" t="0" r="217170" b="0"/>
                <wp:wrapNone/>
                <wp:docPr id="101" name="右箭头 101"/>
                <wp:cNvGraphicFramePr/>
                <a:graphic xmlns:a="http://schemas.openxmlformats.org/drawingml/2006/main">
                  <a:graphicData uri="http://schemas.microsoft.com/office/word/2010/wordprocessingShape">
                    <wps:wsp>
                      <wps:cNvSpPr/>
                      <wps:spPr>
                        <a:xfrm rot="17880000">
                          <a:off x="0" y="0"/>
                          <a:ext cx="1028065" cy="13716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01" o:spid="_x0000_s1026" type="#_x0000_t13" style="position:absolute;left:0;text-align:left;margin-left:252.7pt;margin-top:52.25pt;width:80.95pt;height:10.8pt;rotation:-62;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" adj="20159" fillcolor="white [3201]" strokecolor="black [3213]" strokeweight="1pt"/>
            </w:pict>
          </mc:Fallback>
        </mc:AlternateContent>
      </w:r>
    </w:p>
    <w:p w:rsidR="0016464D" w:rsidRDefault="0016464D" w:rsidP="0016464D">
      <w:r>
        <w:rPr>
          <w:noProof/>
          <w:lang w:bidi="ar-SA"/>
        </w:rPr>
        <mc:AlternateContent>
          <mc:Choice Requires="wps">
            <w:drawing>
              <wp:anchor distT="0" distB="0" distL="114300" distR="114300" simplePos="0" relativeHeight="251725824" behindDoc="0" locked="0" layoutInCell="1" allowOverlap="1" wp14:anchorId="38AE08F7" wp14:editId="079AC247">
                <wp:simplePos x="0" y="0"/>
                <wp:positionH relativeFrom="column">
                  <wp:posOffset>3308350</wp:posOffset>
                </wp:positionH>
                <wp:positionV relativeFrom="paragraph">
                  <wp:posOffset>189865</wp:posOffset>
                </wp:positionV>
                <wp:extent cx="715645" cy="91440"/>
                <wp:effectExtent l="0" t="194310" r="0" b="186690"/>
                <wp:wrapNone/>
                <wp:docPr id="102" name="右箭头 102"/>
                <wp:cNvGraphicFramePr/>
                <a:graphic xmlns:a="http://schemas.openxmlformats.org/drawingml/2006/main">
                  <a:graphicData uri="http://schemas.microsoft.com/office/word/2010/wordprocessingShape">
                    <wps:wsp>
                      <wps:cNvSpPr/>
                      <wps:spPr>
                        <a:xfrm rot="2220000">
                          <a:off x="0" y="0"/>
                          <a:ext cx="715645" cy="914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02" o:spid="_x0000_s1026" type="#_x0000_t13" style="position:absolute;left:0;text-align:left;margin-left:260.5pt;margin-top:14.95pt;width:56.35pt;height:7.2pt;rotation:37;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" adj="20220" fillcolor="white [3201]" strokecolor="black [3213]" strokeweight="1pt"/>
            </w:pict>
          </mc:Fallback>
        </mc:AlternateContent>
      </w:r>
    </w:p>
    <w:p w:rsidR="0016464D" w:rsidRDefault="0016464D" w:rsidP="0016464D"/>
    <w:p w:rsidR="0016464D" w:rsidRDefault="0016464D" w:rsidP="0016464D"/>
    <w:p w:rsidR="0016464D" w:rsidRDefault="0016464D" w:rsidP="0016464D">
      <w:r>
        <w:rPr>
          <w:noProof/>
          <w:lang w:bidi="ar-SA"/>
        </w:rPr>
        <mc:AlternateContent>
          <mc:Choice Requires="wps">
            <w:drawing>
              <wp:anchor distT="0" distB="0" distL="114300" distR="114300" simplePos="0" relativeHeight="251730944" behindDoc="0" locked="0" layoutInCell="1" allowOverlap="1" wp14:anchorId="571BC966" wp14:editId="600A4351">
                <wp:simplePos x="0" y="0"/>
                <wp:positionH relativeFrom="column">
                  <wp:posOffset>3379470</wp:posOffset>
                </wp:positionH>
                <wp:positionV relativeFrom="paragraph">
                  <wp:posOffset>383540</wp:posOffset>
                </wp:positionV>
                <wp:extent cx="601345" cy="201295"/>
                <wp:effectExtent l="6350" t="6350" r="17145" b="20955"/>
                <wp:wrapNone/>
                <wp:docPr id="104" name="右箭头 104"/>
                <wp:cNvGraphicFramePr/>
                <a:graphic xmlns:a="http://schemas.openxmlformats.org/drawingml/2006/main">
                  <a:graphicData uri="http://schemas.microsoft.com/office/word/2010/wordprocessingShape">
                    <wps:wsp>
                      <wps:cNvSpPr/>
                      <wps:spPr>
                        <a:xfrm rot="10800000">
                          <a:off x="0" y="0"/>
                          <a:ext cx="601345" cy="201295"/>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04" o:spid="_x0000_s1071" type="#_x0000_t13" style="position:absolute;left:0;text-align:left;margin-left:266.1pt;margin-top:30.2pt;width:47.35pt;height:15.85pt;rotation:180;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" adj="17985" fillcolor="white [3201]" strokecolor="black [3213]" strokeweight="1pt">
                <v:textbox>
                  <w:txbxContent>
                    <w:p w:rsidR="0016464D" w:rsidRDefault="0016464D" w:rsidP="0016464D"/>
                  </w:txbxContent>
                </v:textbox>
              </v:shape>
            </w:pict>
          </mc:Fallback>
        </mc:AlternateContent>
      </w:r>
      <w:r>
        <w:rPr>
          <w:noProof/>
          <w:lang w:bidi="ar-SA"/>
        </w:rPr>
        <mc:AlternateContent>
          <mc:Choice Requires="wps">
            <w:drawing>
              <wp:anchor distT="0" distB="0" distL="114300" distR="114300" simplePos="0" relativeHeight="251729920" behindDoc="0" locked="0" layoutInCell="1" allowOverlap="1" wp14:anchorId="04C55E89" wp14:editId="22C854A9">
                <wp:simplePos x="0" y="0"/>
                <wp:positionH relativeFrom="column">
                  <wp:posOffset>3265805</wp:posOffset>
                </wp:positionH>
                <wp:positionV relativeFrom="paragraph">
                  <wp:posOffset>160655</wp:posOffset>
                </wp:positionV>
                <wp:extent cx="773430" cy="114300"/>
                <wp:effectExtent l="0" t="219075" r="0" b="245745"/>
                <wp:wrapNone/>
                <wp:docPr id="103" name="右箭头 103"/>
                <wp:cNvGraphicFramePr/>
                <a:graphic xmlns:a="http://schemas.openxmlformats.org/drawingml/2006/main">
                  <a:graphicData uri="http://schemas.microsoft.com/office/word/2010/wordprocessingShape">
                    <wps:wsp>
                      <wps:cNvSpPr/>
                      <wps:spPr>
                        <a:xfrm rot="13440000">
                          <a:off x="0" y="0"/>
                          <a:ext cx="773430" cy="11430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03" o:spid="_x0000_s1026" type="#_x0000_t13" style="position:absolute;left:0;text-align:left;margin-left:257.15pt;margin-top:12.65pt;width:60.9pt;height:9pt;rotation:-136;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" adj="20004" fillcolor="white [3201]" strokecolor="black [3213]" strokeweight="1pt"/>
            </w:pict>
          </mc:Fallback>
        </mc:AlternateContent>
      </w:r>
    </w:p>
    <w:p w:rsidR="0016464D" w:rsidRDefault="0016464D" w:rsidP="0016464D">
      <w:pPr>
        <w:jc w:val="center"/>
        <w:rPr>
          <w:rFonts w:eastAsia="黑体"/>
          <w:szCs w:val="21"/>
        </w:rPr>
      </w:pPr>
      <w:r>
        <w:rPr>
          <w:rFonts w:eastAsia="黑体" w:hint="eastAsia"/>
          <w:szCs w:val="21"/>
        </w:rPr>
        <w:lastRenderedPageBreak/>
        <w:t>图</w:t>
      </w:r>
      <w:r>
        <w:rPr>
          <w:rFonts w:eastAsia="黑体" w:hint="eastAsia"/>
          <w:szCs w:val="21"/>
        </w:rPr>
        <w:t>4-14</w:t>
      </w:r>
      <w:r>
        <w:rPr>
          <w:rFonts w:eastAsia="黑体" w:hint="eastAsia"/>
          <w:szCs w:val="21"/>
        </w:rPr>
        <w:t>用户登录管理</w:t>
      </w:r>
      <w:r>
        <w:rPr>
          <w:rFonts w:eastAsia="黑体" w:hint="eastAsia"/>
          <w:szCs w:val="21"/>
        </w:rPr>
        <w:t>IPO</w:t>
      </w:r>
      <w:r>
        <w:rPr>
          <w:rFonts w:eastAsia="黑体" w:hint="eastAsia"/>
          <w:szCs w:val="21"/>
        </w:rPr>
        <w:t>图</w:t>
      </w:r>
    </w:p>
    <w:p w:rsidR="0016464D" w:rsidRDefault="0016464D" w:rsidP="0016464D">
      <w:r>
        <w:rPr>
          <w:noProof/>
          <w:lang w:bidi="ar-SA"/>
        </w:rPr>
        <mc:AlternateContent>
          <mc:Choice Requires="wps">
            <w:drawing>
              <wp:anchor distT="0" distB="0" distL="114300" distR="114300" simplePos="0" relativeHeight="251737088" behindDoc="0" locked="0" layoutInCell="1" allowOverlap="1" wp14:anchorId="7A649548" wp14:editId="7FBFECB4">
                <wp:simplePos x="0" y="0"/>
                <wp:positionH relativeFrom="column">
                  <wp:posOffset>3978910</wp:posOffset>
                </wp:positionH>
                <wp:positionV relativeFrom="paragraph">
                  <wp:posOffset>194945</wp:posOffset>
                </wp:positionV>
                <wp:extent cx="1295400" cy="2125980"/>
                <wp:effectExtent l="4445" t="4445" r="10795" b="18415"/>
                <wp:wrapNone/>
                <wp:docPr id="105" name="文本框 105"/>
                <wp:cNvGraphicFramePr/>
                <a:graphic xmlns:a="http://schemas.openxmlformats.org/drawingml/2006/main">
                  <a:graphicData uri="http://schemas.microsoft.com/office/word/2010/wordprocessingShape">
                    <wps:wsp>
                      <wps:cNvSpPr txBox="1"/>
                      <wps:spPr>
                        <a:xfrm>
                          <a:off x="5121910" y="7647305"/>
                          <a:ext cx="1295400" cy="2125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6464D" w:rsidRDefault="0016464D" w:rsidP="0016464D">
                            <w:pPr>
                              <w:rPr>
                                <w:sz w:val="24"/>
                              </w:rPr>
                            </w:pPr>
                          </w:p>
                          <w:p w:rsidR="0016464D" w:rsidRDefault="0016464D" w:rsidP="0016464D">
                            <w:pPr>
                              <w:rPr>
                                <w:sz w:val="24"/>
                              </w:rPr>
                            </w:pPr>
                            <w:r>
                              <w:rPr>
                                <w:rFonts w:hint="eastAsia"/>
                                <w:sz w:val="24"/>
                                <w:szCs w:val="24"/>
                              </w:rPr>
                              <w:t>电影信息</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r>
                              <w:rPr>
                                <w:rFonts w:hint="eastAsia"/>
                                <w:sz w:val="24"/>
                                <w:szCs w:val="24"/>
                              </w:rPr>
                              <w:t>分析结果</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r>
                              <w:rPr>
                                <w:rFonts w:hint="eastAsia"/>
                                <w:sz w:val="24"/>
                                <w:szCs w:val="24"/>
                              </w:rPr>
                              <w:t>展示可视化信息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05" o:spid="_x0000_s1072" type="#_x0000_t202" style="position:absolute;left:0;text-align:left;margin-left:313.3pt;margin-top:15.35pt;width:102pt;height:167.4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" fillcolor="white [3201]" strokeweight=".5pt">
                <v:textbox>
                  <w:txbxContent>
                    <w:p w:rsidR="0016464D" w:rsidRDefault="0016464D" w:rsidP="0016464D">
                      <w:pPr>
                        <w:rPr>
                          <w:sz w:val="24"/>
                        </w:rPr>
                      </w:pPr>
                    </w:p>
                    <w:p w:rsidR="0016464D" w:rsidRDefault="0016464D" w:rsidP="0016464D">
                      <w:pPr>
                        <w:rPr>
                          <w:sz w:val="24"/>
                        </w:rPr>
                      </w:pPr>
                      <w:r>
                        <w:rPr>
                          <w:rFonts w:hint="eastAsia"/>
                          <w:sz w:val="24"/>
                          <w:szCs w:val="24"/>
                        </w:rPr>
                        <w:t>电影信息</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r>
                        <w:rPr>
                          <w:rFonts w:hint="eastAsia"/>
                          <w:sz w:val="24"/>
                          <w:szCs w:val="24"/>
                        </w:rPr>
                        <w:t>分析结果</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r>
                        <w:rPr>
                          <w:rFonts w:hint="eastAsia"/>
                          <w:sz w:val="24"/>
                          <w:szCs w:val="24"/>
                        </w:rPr>
                        <w:t>展示可视化信息</w:t>
                      </w:r>
                    </w:p>
                  </w:txbxContent>
                </v:textbox>
              </v:shape>
            </w:pict>
          </mc:Fallback>
        </mc:AlternateContent>
      </w:r>
      <w:r>
        <w:rPr>
          <w:noProof/>
          <w:lang w:bidi="ar-SA"/>
        </w:rPr>
        <mc:AlternateContent>
          <mc:Choice Requires="wps">
            <w:drawing>
              <wp:anchor distT="0" distB="0" distL="114300" distR="114300" simplePos="0" relativeHeight="251736064" behindDoc="0" locked="0" layoutInCell="1" allowOverlap="1" wp14:anchorId="00E8B7D8" wp14:editId="7AE19615">
                <wp:simplePos x="0" y="0"/>
                <wp:positionH relativeFrom="column">
                  <wp:posOffset>2035810</wp:posOffset>
                </wp:positionH>
                <wp:positionV relativeFrom="paragraph">
                  <wp:posOffset>187325</wp:posOffset>
                </wp:positionV>
                <wp:extent cx="1348740" cy="2171700"/>
                <wp:effectExtent l="4445" t="4445" r="18415" b="18415"/>
                <wp:wrapNone/>
                <wp:docPr id="106" name="文本框 106"/>
                <wp:cNvGraphicFramePr/>
                <a:graphic xmlns:a="http://schemas.openxmlformats.org/drawingml/2006/main">
                  <a:graphicData uri="http://schemas.microsoft.com/office/word/2010/wordprocessingShape">
                    <wps:wsp>
                      <wps:cNvSpPr txBox="1"/>
                      <wps:spPr>
                        <a:xfrm>
                          <a:off x="3178810" y="7639685"/>
                          <a:ext cx="1348740" cy="2171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6464D" w:rsidRDefault="0016464D" w:rsidP="0016464D">
                            <w:pPr>
                              <w:rPr>
                                <w:sz w:val="24"/>
                              </w:rPr>
                            </w:pPr>
                          </w:p>
                          <w:p w:rsidR="0016464D" w:rsidRDefault="0016464D" w:rsidP="0016464D">
                            <w:pPr>
                              <w:rPr>
                                <w:sz w:val="24"/>
                              </w:rPr>
                            </w:pPr>
                            <w:r>
                              <w:rPr>
                                <w:rFonts w:hint="eastAsia"/>
                                <w:sz w:val="24"/>
                                <w:szCs w:val="24"/>
                              </w:rPr>
                              <w:t>电影信息爬取</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r>
                              <w:rPr>
                                <w:rFonts w:hint="eastAsia"/>
                                <w:sz w:val="24"/>
                                <w:szCs w:val="24"/>
                              </w:rPr>
                              <w:t>电影信息分析</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r>
                              <w:rPr>
                                <w:rFonts w:hint="eastAsia"/>
                                <w:sz w:val="24"/>
                                <w:szCs w:val="24"/>
                              </w:rPr>
                              <w:t>电影信息可视化</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06" o:spid="_x0000_s1073" type="#_x0000_t202" style="position:absolute;left:0;text-align:left;margin-left:160.3pt;margin-top:14.75pt;width:106.2pt;height:171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" fillcolor="white [3201]" strokeweight=".5pt">
                <v:textbox>
                  <w:txbxContent>
                    <w:p w:rsidR="0016464D" w:rsidRDefault="0016464D" w:rsidP="0016464D">
                      <w:pPr>
                        <w:rPr>
                          <w:sz w:val="24"/>
                        </w:rPr>
                      </w:pPr>
                    </w:p>
                    <w:p w:rsidR="0016464D" w:rsidRDefault="0016464D" w:rsidP="0016464D">
                      <w:pPr>
                        <w:rPr>
                          <w:sz w:val="24"/>
                        </w:rPr>
                      </w:pPr>
                      <w:r>
                        <w:rPr>
                          <w:rFonts w:hint="eastAsia"/>
                          <w:sz w:val="24"/>
                          <w:szCs w:val="24"/>
                        </w:rPr>
                        <w:t>电影信息爬取</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r>
                        <w:rPr>
                          <w:rFonts w:hint="eastAsia"/>
                          <w:sz w:val="24"/>
                          <w:szCs w:val="24"/>
                        </w:rPr>
                        <w:t>电影信息分析</w:t>
                      </w:r>
                    </w:p>
                    <w:p w:rsidR="0016464D" w:rsidRDefault="0016464D" w:rsidP="0016464D">
                      <w:pPr>
                        <w:rPr>
                          <w:sz w:val="24"/>
                        </w:rPr>
                      </w:pPr>
                    </w:p>
                    <w:p w:rsidR="0016464D" w:rsidRDefault="0016464D" w:rsidP="0016464D">
                      <w:pPr>
                        <w:rPr>
                          <w:sz w:val="24"/>
                        </w:rPr>
                      </w:pPr>
                    </w:p>
                    <w:p w:rsidR="0016464D" w:rsidRDefault="0016464D" w:rsidP="0016464D">
                      <w:pPr>
                        <w:rPr>
                          <w:sz w:val="24"/>
                        </w:rPr>
                      </w:pPr>
                    </w:p>
                    <w:p w:rsidR="0016464D" w:rsidRDefault="0016464D" w:rsidP="0016464D">
                      <w:pPr>
                        <w:rPr>
                          <w:sz w:val="24"/>
                        </w:rPr>
                      </w:pPr>
                      <w:r>
                        <w:rPr>
                          <w:rFonts w:hint="eastAsia"/>
                          <w:sz w:val="24"/>
                          <w:szCs w:val="24"/>
                        </w:rPr>
                        <w:t>电影信息可视化</w:t>
                      </w:r>
                    </w:p>
                  </w:txbxContent>
                </v:textbox>
              </v:shape>
            </w:pict>
          </mc:Fallback>
        </mc:AlternateContent>
      </w:r>
      <w:r>
        <w:rPr>
          <w:noProof/>
          <w:lang w:bidi="ar-SA"/>
        </w:rPr>
        <mc:AlternateContent>
          <mc:Choice Requires="wps">
            <w:drawing>
              <wp:anchor distT="0" distB="0" distL="114300" distR="114300" simplePos="0" relativeHeight="251735040" behindDoc="0" locked="0" layoutInCell="1" allowOverlap="1" wp14:anchorId="3B47A1CF" wp14:editId="46176315">
                <wp:simplePos x="0" y="0"/>
                <wp:positionH relativeFrom="column">
                  <wp:posOffset>-5715</wp:posOffset>
                </wp:positionH>
                <wp:positionV relativeFrom="paragraph">
                  <wp:posOffset>175260</wp:posOffset>
                </wp:positionV>
                <wp:extent cx="1447165" cy="2174240"/>
                <wp:effectExtent l="4445" t="4445" r="11430" b="15875"/>
                <wp:wrapNone/>
                <wp:docPr id="38" name="文本框 38"/>
                <wp:cNvGraphicFramePr/>
                <a:graphic xmlns:a="http://schemas.openxmlformats.org/drawingml/2006/main">
                  <a:graphicData uri="http://schemas.microsoft.com/office/word/2010/wordprocessingShape">
                    <wps:wsp>
                      <wps:cNvSpPr txBox="1"/>
                      <wps:spPr>
                        <a:xfrm>
                          <a:off x="1167130" y="7711440"/>
                          <a:ext cx="1447165" cy="21742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16464D" w:rsidRDefault="0016464D" w:rsidP="0016464D">
                            <w:pPr>
                              <w:rPr>
                                <w:sz w:val="24"/>
                              </w:rPr>
                            </w:pPr>
                          </w:p>
                          <w:p w:rsidR="0016464D" w:rsidRDefault="0016464D" w:rsidP="0016464D">
                            <w:pPr>
                              <w:rPr>
                                <w:sz w:val="24"/>
                              </w:rPr>
                            </w:pPr>
                            <w:proofErr w:type="gramStart"/>
                            <w:r>
                              <w:rPr>
                                <w:rFonts w:hint="eastAsia"/>
                                <w:sz w:val="24"/>
                                <w:szCs w:val="24"/>
                              </w:rPr>
                              <w:t>爬取需求</w:t>
                            </w:r>
                            <w:proofErr w:type="gramEnd"/>
                          </w:p>
                          <w:p w:rsidR="0016464D" w:rsidRDefault="0016464D" w:rsidP="0016464D">
                            <w:pPr>
                              <w:rPr>
                                <w:sz w:val="24"/>
                              </w:rPr>
                            </w:pPr>
                          </w:p>
                          <w:p w:rsidR="0016464D" w:rsidRDefault="0016464D" w:rsidP="0016464D">
                            <w:pPr>
                              <w:rPr>
                                <w:sz w:val="24"/>
                              </w:rPr>
                            </w:pPr>
                            <w:r>
                              <w:rPr>
                                <w:rFonts w:hint="eastAsia"/>
                                <w:sz w:val="24"/>
                                <w:szCs w:val="24"/>
                              </w:rPr>
                              <w:t>网页信息</w:t>
                            </w:r>
                          </w:p>
                          <w:p w:rsidR="0016464D" w:rsidRDefault="0016464D" w:rsidP="0016464D">
                            <w:pPr>
                              <w:rPr>
                                <w:sz w:val="24"/>
                              </w:rPr>
                            </w:pPr>
                          </w:p>
                          <w:p w:rsidR="0016464D" w:rsidRDefault="0016464D" w:rsidP="0016464D">
                            <w:pPr>
                              <w:rPr>
                                <w:sz w:val="24"/>
                              </w:rPr>
                            </w:pPr>
                            <w:r>
                              <w:rPr>
                                <w:rFonts w:hint="eastAsia"/>
                                <w:sz w:val="24"/>
                                <w:szCs w:val="24"/>
                              </w:rPr>
                              <w:t>查询电影信息</w:t>
                            </w:r>
                          </w:p>
                          <w:p w:rsidR="0016464D" w:rsidRDefault="0016464D" w:rsidP="0016464D">
                            <w:pPr>
                              <w:rPr>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38" o:spid="_x0000_s1074" type="#_x0000_t202" style="position:absolute;left:0;text-align:left;margin-left:-.45pt;margin-top:13.8pt;width:113.95pt;height:171.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" fillcolor="white [3201]" strokeweight=".5pt">
                <v:textbox>
                  <w:txbxContent>
                    <w:p w:rsidR="0016464D" w:rsidRDefault="0016464D" w:rsidP="0016464D">
                      <w:pPr>
                        <w:rPr>
                          <w:sz w:val="24"/>
                        </w:rPr>
                      </w:pPr>
                    </w:p>
                    <w:p w:rsidR="0016464D" w:rsidRDefault="0016464D" w:rsidP="0016464D">
                      <w:pPr>
                        <w:rPr>
                          <w:sz w:val="24"/>
                        </w:rPr>
                      </w:pPr>
                      <w:proofErr w:type="gramStart"/>
                      <w:r>
                        <w:rPr>
                          <w:rFonts w:hint="eastAsia"/>
                          <w:sz w:val="24"/>
                          <w:szCs w:val="24"/>
                        </w:rPr>
                        <w:t>爬取需求</w:t>
                      </w:r>
                      <w:proofErr w:type="gramEnd"/>
                    </w:p>
                    <w:p w:rsidR="0016464D" w:rsidRDefault="0016464D" w:rsidP="0016464D">
                      <w:pPr>
                        <w:rPr>
                          <w:sz w:val="24"/>
                        </w:rPr>
                      </w:pPr>
                    </w:p>
                    <w:p w:rsidR="0016464D" w:rsidRDefault="0016464D" w:rsidP="0016464D">
                      <w:pPr>
                        <w:rPr>
                          <w:sz w:val="24"/>
                        </w:rPr>
                      </w:pPr>
                      <w:r>
                        <w:rPr>
                          <w:rFonts w:hint="eastAsia"/>
                          <w:sz w:val="24"/>
                          <w:szCs w:val="24"/>
                        </w:rPr>
                        <w:t>网页信息</w:t>
                      </w:r>
                    </w:p>
                    <w:p w:rsidR="0016464D" w:rsidRDefault="0016464D" w:rsidP="0016464D">
                      <w:pPr>
                        <w:rPr>
                          <w:sz w:val="24"/>
                        </w:rPr>
                      </w:pPr>
                    </w:p>
                    <w:p w:rsidR="0016464D" w:rsidRDefault="0016464D" w:rsidP="0016464D">
                      <w:pPr>
                        <w:rPr>
                          <w:sz w:val="24"/>
                        </w:rPr>
                      </w:pPr>
                      <w:r>
                        <w:rPr>
                          <w:rFonts w:hint="eastAsia"/>
                          <w:sz w:val="24"/>
                          <w:szCs w:val="24"/>
                        </w:rPr>
                        <w:t>查询电影信息</w:t>
                      </w:r>
                    </w:p>
                    <w:p w:rsidR="0016464D" w:rsidRDefault="0016464D" w:rsidP="0016464D">
                      <w:pPr>
                        <w:rPr>
                          <w:sz w:val="24"/>
                        </w:rPr>
                      </w:pPr>
                    </w:p>
                  </w:txbxContent>
                </v:textbox>
              </v:shape>
            </w:pict>
          </mc:Fallback>
        </mc:AlternateContent>
      </w:r>
    </w:p>
    <w:p w:rsidR="0016464D" w:rsidRDefault="0016464D" w:rsidP="0016464D">
      <w:r>
        <w:rPr>
          <w:noProof/>
          <w:lang w:bidi="ar-SA"/>
        </w:rPr>
        <mc:AlternateContent>
          <mc:Choice Requires="wps">
            <w:drawing>
              <wp:anchor distT="0" distB="0" distL="114300" distR="114300" simplePos="0" relativeHeight="251738112" behindDoc="0" locked="0" layoutInCell="1" allowOverlap="1" wp14:anchorId="0A40F127" wp14:editId="78701472">
                <wp:simplePos x="0" y="0"/>
                <wp:positionH relativeFrom="column">
                  <wp:posOffset>1451610</wp:posOffset>
                </wp:positionH>
                <wp:positionV relativeFrom="paragraph">
                  <wp:posOffset>179070</wp:posOffset>
                </wp:positionV>
                <wp:extent cx="579120" cy="269240"/>
                <wp:effectExtent l="6350" t="6350" r="8890" b="13970"/>
                <wp:wrapNone/>
                <wp:docPr id="107" name="右箭头 107"/>
                <wp:cNvGraphicFramePr/>
                <a:graphic xmlns:a="http://schemas.openxmlformats.org/drawingml/2006/main">
                  <a:graphicData uri="http://schemas.microsoft.com/office/word/2010/wordprocessingShape">
                    <wps:wsp>
                      <wps:cNvSpPr/>
                      <wps:spPr>
                        <a:xfrm>
                          <a:off x="0" y="0"/>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07" o:spid="_x0000_s1075" type="#_x0000_t13" style="position:absolute;left:0;text-align:left;margin-left:114.3pt;margin-top:14.1pt;width:45.6pt;height:21.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" adj="16579" fillcolor="white [3201]" strokecolor="black [3213]" strokeweight="1pt">
                <v:textbox>
                  <w:txbxContent>
                    <w:p w:rsidR="0016464D" w:rsidRDefault="0016464D" w:rsidP="0016464D"/>
                  </w:txbxContent>
                </v:textbox>
              </v:shape>
            </w:pict>
          </mc:Fallback>
        </mc:AlternateContent>
      </w:r>
    </w:p>
    <w:p w:rsidR="0016464D" w:rsidRDefault="0016464D" w:rsidP="0016464D">
      <w:r>
        <w:rPr>
          <w:noProof/>
          <w:lang w:bidi="ar-SA"/>
        </w:rPr>
        <mc:AlternateContent>
          <mc:Choice Requires="wps">
            <w:drawing>
              <wp:anchor distT="0" distB="0" distL="114300" distR="114300" simplePos="0" relativeHeight="251743232" behindDoc="0" locked="0" layoutInCell="1" allowOverlap="1" wp14:anchorId="7ECD4ADA" wp14:editId="24BD8D8D">
                <wp:simplePos x="0" y="0"/>
                <wp:positionH relativeFrom="column">
                  <wp:posOffset>3296920</wp:posOffset>
                </wp:positionH>
                <wp:positionV relativeFrom="paragraph">
                  <wp:posOffset>497205</wp:posOffset>
                </wp:positionV>
                <wp:extent cx="755015" cy="174625"/>
                <wp:effectExtent l="175260" t="0" r="213995" b="0"/>
                <wp:wrapNone/>
                <wp:docPr id="46" name="右箭头 46"/>
                <wp:cNvGraphicFramePr/>
                <a:graphic xmlns:a="http://schemas.openxmlformats.org/drawingml/2006/main">
                  <a:graphicData uri="http://schemas.microsoft.com/office/word/2010/wordprocessingShape">
                    <wps:wsp>
                      <wps:cNvSpPr/>
                      <wps:spPr>
                        <a:xfrm rot="7860000">
                          <a:off x="0" y="0"/>
                          <a:ext cx="755015" cy="174625"/>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46" o:spid="_x0000_s1026" type="#_x0000_t13" style="position:absolute;left:0;text-align:left;margin-left:259.6pt;margin-top:39.15pt;width:59.45pt;height:13.75pt;rotation:131;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" adj="19102" fillcolor="white [3201]" strokecolor="black [3213]" strokeweight="1pt"/>
            </w:pict>
          </mc:Fallback>
        </mc:AlternateContent>
      </w:r>
      <w:r>
        <w:rPr>
          <w:noProof/>
          <w:lang w:bidi="ar-SA"/>
        </w:rPr>
        <mc:AlternateContent>
          <mc:Choice Requires="wps">
            <w:drawing>
              <wp:anchor distT="0" distB="0" distL="114300" distR="114300" simplePos="0" relativeHeight="251745280" behindDoc="0" locked="0" layoutInCell="1" allowOverlap="1" wp14:anchorId="16EC138C" wp14:editId="79B6939C">
                <wp:simplePos x="0" y="0"/>
                <wp:positionH relativeFrom="column">
                  <wp:posOffset>1351280</wp:posOffset>
                </wp:positionH>
                <wp:positionV relativeFrom="paragraph">
                  <wp:posOffset>446405</wp:posOffset>
                </wp:positionV>
                <wp:extent cx="781685" cy="174625"/>
                <wp:effectExtent l="212725" t="0" r="191770" b="0"/>
                <wp:wrapNone/>
                <wp:docPr id="49" name="右箭头 49"/>
                <wp:cNvGraphicFramePr/>
                <a:graphic xmlns:a="http://schemas.openxmlformats.org/drawingml/2006/main">
                  <a:graphicData uri="http://schemas.microsoft.com/office/word/2010/wordprocessingShape">
                    <wps:wsp>
                      <wps:cNvSpPr/>
                      <wps:spPr>
                        <a:xfrm rot="18720000">
                          <a:off x="0" y="0"/>
                          <a:ext cx="781685" cy="174625"/>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49" o:spid="_x0000_s1026" type="#_x0000_t13" style="position:absolute;left:0;text-align:left;margin-left:106.4pt;margin-top:35.15pt;width:61.55pt;height:13.75pt;rotation:-48;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" adj="19187" fillcolor="white [3201]" strokecolor="black [3213]" strokeweight="1pt"/>
            </w:pict>
          </mc:Fallback>
        </mc:AlternateContent>
      </w:r>
      <w:r>
        <w:rPr>
          <w:noProof/>
          <w:lang w:bidi="ar-SA"/>
        </w:rPr>
        <mc:AlternateContent>
          <mc:Choice Requires="wps">
            <w:drawing>
              <wp:anchor distT="0" distB="0" distL="114300" distR="114300" simplePos="0" relativeHeight="251739136" behindDoc="0" locked="0" layoutInCell="1" allowOverlap="1" wp14:anchorId="6C49B8E3" wp14:editId="6346C7FC">
                <wp:simplePos x="0" y="0"/>
                <wp:positionH relativeFrom="column">
                  <wp:posOffset>3402330</wp:posOffset>
                </wp:positionH>
                <wp:positionV relativeFrom="paragraph">
                  <wp:posOffset>19050</wp:posOffset>
                </wp:positionV>
                <wp:extent cx="579120" cy="269240"/>
                <wp:effectExtent l="6350" t="6350" r="8890" b="13970"/>
                <wp:wrapNone/>
                <wp:docPr id="108" name="右箭头 108"/>
                <wp:cNvGraphicFramePr/>
                <a:graphic xmlns:a="http://schemas.openxmlformats.org/drawingml/2006/main">
                  <a:graphicData uri="http://schemas.microsoft.com/office/word/2010/wordprocessingShape">
                    <wps:wsp>
                      <wps:cNvSpPr/>
                      <wps:spPr>
                        <a:xfrm>
                          <a:off x="0" y="0"/>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08" o:spid="_x0000_s1076" type="#_x0000_t13" style="position:absolute;left:0;text-align:left;margin-left:267.9pt;margin-top:1.5pt;width:45.6pt;height:21.2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" adj="16579" fillcolor="white [3201]" strokecolor="black [3213]" strokeweight="1pt">
                <v:textbox>
                  <w:txbxContent>
                    <w:p w:rsidR="0016464D" w:rsidRDefault="0016464D" w:rsidP="0016464D"/>
                  </w:txbxContent>
                </v:textbox>
              </v:shape>
            </w:pict>
          </mc:Fallback>
        </mc:AlternateContent>
      </w:r>
    </w:p>
    <w:p w:rsidR="0016464D" w:rsidRDefault="0016464D" w:rsidP="0016464D"/>
    <w:p w:rsidR="0016464D" w:rsidRDefault="0016464D" w:rsidP="0016464D"/>
    <w:p w:rsidR="0016464D" w:rsidRDefault="0016464D" w:rsidP="0016464D">
      <w:r>
        <w:rPr>
          <w:noProof/>
          <w:lang w:bidi="ar-SA"/>
        </w:rPr>
        <mc:AlternateContent>
          <mc:Choice Requires="wps">
            <w:drawing>
              <wp:anchor distT="0" distB="0" distL="114300" distR="114300" simplePos="0" relativeHeight="251740160" behindDoc="0" locked="0" layoutInCell="1" allowOverlap="1" wp14:anchorId="2D730190" wp14:editId="300FC42F">
                <wp:simplePos x="0" y="0"/>
                <wp:positionH relativeFrom="column">
                  <wp:posOffset>1451610</wp:posOffset>
                </wp:positionH>
                <wp:positionV relativeFrom="paragraph">
                  <wp:posOffset>194310</wp:posOffset>
                </wp:positionV>
                <wp:extent cx="579120" cy="269240"/>
                <wp:effectExtent l="6350" t="6350" r="8890" b="13970"/>
                <wp:wrapNone/>
                <wp:docPr id="109" name="右箭头 109"/>
                <wp:cNvGraphicFramePr/>
                <a:graphic xmlns:a="http://schemas.openxmlformats.org/drawingml/2006/main">
                  <a:graphicData uri="http://schemas.microsoft.com/office/word/2010/wordprocessingShape">
                    <wps:wsp>
                      <wps:cNvSpPr/>
                      <wps:spPr>
                        <a:xfrm>
                          <a:off x="0" y="0"/>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09" o:spid="_x0000_s1077" type="#_x0000_t13" style="position:absolute;left:0;text-align:left;margin-left:114.3pt;margin-top:15.3pt;width:45.6pt;height:21.2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" adj="16579" fillcolor="white [3201]" strokecolor="black [3213]" strokeweight="1pt">
                <v:textbox>
                  <w:txbxContent>
                    <w:p w:rsidR="0016464D" w:rsidRDefault="0016464D" w:rsidP="0016464D"/>
                  </w:txbxContent>
                </v:textbox>
              </v:shape>
            </w:pict>
          </mc:Fallback>
        </mc:AlternateContent>
      </w:r>
    </w:p>
    <w:p w:rsidR="0016464D" w:rsidRDefault="0016464D" w:rsidP="0016464D">
      <w:r>
        <w:rPr>
          <w:noProof/>
          <w:lang w:bidi="ar-SA"/>
        </w:rPr>
        <mc:AlternateContent>
          <mc:Choice Requires="wps">
            <w:drawing>
              <wp:anchor distT="0" distB="0" distL="114300" distR="114300" simplePos="0" relativeHeight="251744256" behindDoc="0" locked="0" layoutInCell="1" allowOverlap="1" wp14:anchorId="67E614DD" wp14:editId="00BB61AB">
                <wp:simplePos x="0" y="0"/>
                <wp:positionH relativeFrom="column">
                  <wp:posOffset>3319145</wp:posOffset>
                </wp:positionH>
                <wp:positionV relativeFrom="paragraph">
                  <wp:posOffset>478790</wp:posOffset>
                </wp:positionV>
                <wp:extent cx="746760" cy="174625"/>
                <wp:effectExtent l="172720" t="0" r="201295" b="0"/>
                <wp:wrapNone/>
                <wp:docPr id="48" name="右箭头 48"/>
                <wp:cNvGraphicFramePr/>
                <a:graphic xmlns:a="http://schemas.openxmlformats.org/drawingml/2006/main">
                  <a:graphicData uri="http://schemas.microsoft.com/office/word/2010/wordprocessingShape">
                    <wps:wsp>
                      <wps:cNvSpPr/>
                      <wps:spPr>
                        <a:xfrm rot="7860000">
                          <a:off x="0" y="0"/>
                          <a:ext cx="746760" cy="174625"/>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48" o:spid="_x0000_s1026" type="#_x0000_t13" style="position:absolute;left:0;text-align:left;margin-left:261.35pt;margin-top:37.7pt;width:58.8pt;height:13.75pt;rotation:131;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" adj="19074" fillcolor="white [3201]" strokecolor="black [3213]" strokeweight="1pt"/>
            </w:pict>
          </mc:Fallback>
        </mc:AlternateContent>
      </w:r>
      <w:r>
        <w:rPr>
          <w:noProof/>
          <w:lang w:bidi="ar-SA"/>
        </w:rPr>
        <mc:AlternateContent>
          <mc:Choice Requires="wps">
            <w:drawing>
              <wp:anchor distT="0" distB="0" distL="114300" distR="114300" simplePos="0" relativeHeight="251741184" behindDoc="0" locked="0" layoutInCell="1" allowOverlap="1" wp14:anchorId="2F9E8882" wp14:editId="6FE79D38">
                <wp:simplePos x="0" y="0"/>
                <wp:positionH relativeFrom="column">
                  <wp:posOffset>3394710</wp:posOffset>
                </wp:positionH>
                <wp:positionV relativeFrom="paragraph">
                  <wp:posOffset>41910</wp:posOffset>
                </wp:positionV>
                <wp:extent cx="579120" cy="269240"/>
                <wp:effectExtent l="6350" t="6350" r="8890" b="13970"/>
                <wp:wrapNone/>
                <wp:docPr id="110" name="右箭头 110"/>
                <wp:cNvGraphicFramePr/>
                <a:graphic xmlns:a="http://schemas.openxmlformats.org/drawingml/2006/main">
                  <a:graphicData uri="http://schemas.microsoft.com/office/word/2010/wordprocessingShape">
                    <wps:wsp>
                      <wps:cNvSpPr/>
                      <wps:spPr>
                        <a:xfrm>
                          <a:off x="0" y="0"/>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110" o:spid="_x0000_s1078" type="#_x0000_t13" style="position:absolute;left:0;text-align:left;margin-left:267.3pt;margin-top:3.3pt;width:45.6pt;height:21.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" adj="16579" fillcolor="white [3201]" strokecolor="black [3213]" strokeweight="1pt">
                <v:textbox>
                  <w:txbxContent>
                    <w:p w:rsidR="0016464D" w:rsidRDefault="0016464D" w:rsidP="0016464D"/>
                  </w:txbxContent>
                </v:textbox>
              </v:shape>
            </w:pict>
          </mc:Fallback>
        </mc:AlternateContent>
      </w:r>
    </w:p>
    <w:p w:rsidR="0016464D" w:rsidRDefault="0016464D" w:rsidP="0016464D"/>
    <w:p w:rsidR="0016464D" w:rsidRDefault="0016464D" w:rsidP="0016464D"/>
    <w:p w:rsidR="0016464D" w:rsidRDefault="0016464D" w:rsidP="0016464D"/>
    <w:p w:rsidR="0016464D" w:rsidRDefault="0016464D" w:rsidP="0016464D">
      <w:r>
        <w:rPr>
          <w:noProof/>
          <w:lang w:bidi="ar-SA"/>
        </w:rPr>
        <mc:AlternateContent>
          <mc:Choice Requires="wps">
            <w:drawing>
              <wp:anchor distT="0" distB="0" distL="114300" distR="114300" simplePos="0" relativeHeight="251742208" behindDoc="0" locked="0" layoutInCell="1" allowOverlap="1" wp14:anchorId="23876951" wp14:editId="1CDFFCCE">
                <wp:simplePos x="0" y="0"/>
                <wp:positionH relativeFrom="column">
                  <wp:posOffset>3394710</wp:posOffset>
                </wp:positionH>
                <wp:positionV relativeFrom="paragraph">
                  <wp:posOffset>11430</wp:posOffset>
                </wp:positionV>
                <wp:extent cx="579120" cy="269240"/>
                <wp:effectExtent l="6350" t="6350" r="8890" b="13970"/>
                <wp:wrapNone/>
                <wp:docPr id="45" name="右箭头 45"/>
                <wp:cNvGraphicFramePr/>
                <a:graphic xmlns:a="http://schemas.openxmlformats.org/drawingml/2006/main">
                  <a:graphicData uri="http://schemas.microsoft.com/office/word/2010/wordprocessingShape">
                    <wps:wsp>
                      <wps:cNvSpPr/>
                      <wps:spPr>
                        <a:xfrm>
                          <a:off x="0" y="0"/>
                          <a:ext cx="579120" cy="269240"/>
                        </a:xfrm>
                        <a:prstGeom prst="rightArrow">
                          <a:avLst/>
                        </a:prstGeom>
                        <a:ln w="12700" cmpd="sng">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16464D" w:rsidRDefault="0016464D" w:rsidP="0016464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右箭头 45" o:spid="_x0000_s1079" type="#_x0000_t13" style="position:absolute;left:0;text-align:left;margin-left:267.3pt;margin-top:.9pt;width:45.6pt;height:21.2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" adj="16579" fillcolor="white [3201]" strokecolor="black [3213]" strokeweight="1pt">
                <v:textbox>
                  <w:txbxContent>
                    <w:p w:rsidR="0016464D" w:rsidRDefault="0016464D" w:rsidP="0016464D"/>
                  </w:txbxContent>
                </v:textbox>
              </v:shape>
            </w:pict>
          </mc:Fallback>
        </mc:AlternateContent>
      </w:r>
    </w:p>
    <w:p w:rsidR="0016464D" w:rsidRDefault="0016464D" w:rsidP="0016464D">
      <w:pPr>
        <w:jc w:val="center"/>
      </w:pPr>
      <w:r>
        <w:rPr>
          <w:rFonts w:eastAsia="黑体" w:hint="eastAsia"/>
          <w:szCs w:val="21"/>
        </w:rPr>
        <w:t>图</w:t>
      </w:r>
      <w:r>
        <w:rPr>
          <w:rFonts w:eastAsia="黑体" w:hint="eastAsia"/>
          <w:szCs w:val="21"/>
        </w:rPr>
        <w:t>4-17  IPO</w:t>
      </w:r>
      <w:r>
        <w:rPr>
          <w:rFonts w:eastAsia="黑体" w:hint="eastAsia"/>
          <w:szCs w:val="21"/>
        </w:rPr>
        <w:t>图</w:t>
      </w:r>
    </w:p>
    <w:p w:rsidR="0016464D" w:rsidRPr="0016464D" w:rsidRDefault="0016464D" w:rsidP="0016464D">
      <w:pPr>
        <w:jc w:val="center"/>
        <w:rPr>
          <w:rFonts w:eastAsia="黑体" w:hint="eastAsia"/>
          <w:szCs w:val="21"/>
        </w:rPr>
      </w:pPr>
      <w:r>
        <w:rPr>
          <w:rFonts w:eastAsia="黑体" w:hint="eastAsia"/>
          <w:szCs w:val="21"/>
        </w:rPr>
        <w:t>图</w:t>
      </w:r>
      <w:r>
        <w:rPr>
          <w:rFonts w:eastAsia="黑体" w:hint="eastAsia"/>
          <w:szCs w:val="21"/>
        </w:rPr>
        <w:t>4-15</w:t>
      </w:r>
      <w:r>
        <w:rPr>
          <w:rFonts w:eastAsia="黑体" w:hint="eastAsia"/>
          <w:szCs w:val="21"/>
        </w:rPr>
        <w:t>电影数据分析</w:t>
      </w:r>
      <w:r>
        <w:rPr>
          <w:rFonts w:eastAsia="黑体" w:hint="eastAsia"/>
          <w:szCs w:val="21"/>
        </w:rPr>
        <w:t>IPO</w:t>
      </w:r>
      <w:r>
        <w:rPr>
          <w:rFonts w:eastAsia="黑体" w:hint="eastAsia"/>
          <w:szCs w:val="21"/>
        </w:rPr>
        <w:t>图</w:t>
      </w:r>
    </w:p>
    <w:p w:rsidR="00B32641" w:rsidRDefault="00B32641" w:rsidP="00B32641">
      <w:pPr>
        <w:pStyle w:val="af0"/>
        <w:numPr>
          <w:ilvl w:val="0"/>
          <w:numId w:val="8"/>
        </w:numPr>
        <w:spacing w:line="360" w:lineRule="auto"/>
        <w:ind w:firstLineChars="0"/>
        <w:rPr>
          <w:sz w:val="24"/>
        </w:rPr>
      </w:pPr>
      <w:r>
        <w:rPr>
          <w:rFonts w:hint="eastAsia"/>
          <w:sz w:val="24"/>
        </w:rPr>
        <w:t>用户登录功能程序流程图</w:t>
      </w:r>
    </w:p>
    <w:p w:rsidR="00876642" w:rsidRDefault="00B32641" w:rsidP="00B32641">
      <w:pPr>
        <w:spacing w:line="360" w:lineRule="auto"/>
        <w:ind w:firstLineChars="200" w:firstLine="480"/>
        <w:rPr>
          <w:rFonts w:hint="eastAsia"/>
          <w:sz w:val="24"/>
        </w:rPr>
      </w:pPr>
      <w:r>
        <w:rPr>
          <w:rFonts w:hint="eastAsia"/>
          <w:sz w:val="24"/>
        </w:rPr>
        <w:t>对于用户登录</w:t>
      </w:r>
      <w:ins w:id="472" w:author="dell" w:date="2022-04-26T20:35:00Z">
        <w:r>
          <w:rPr>
            <w:rFonts w:hint="eastAsia"/>
            <w:sz w:val="24"/>
          </w:rPr>
          <w:t>管理</w:t>
        </w:r>
      </w:ins>
      <w:r>
        <w:rPr>
          <w:rFonts w:hint="eastAsia"/>
          <w:sz w:val="24"/>
        </w:rPr>
        <w:t>，在用户输入账号后，系统会验证账号是否为空，当账号为空，系统提示并返回输入，直至账号不为空，验</w:t>
      </w:r>
      <w:r w:rsidR="00876642">
        <w:rPr>
          <w:rFonts w:hint="eastAsia"/>
          <w:sz w:val="24"/>
        </w:rPr>
        <w:t>证账号是否存在，当账号不存在，系统提示并返回输入，直至账号存在；</w:t>
      </w:r>
    </w:p>
    <w:p w:rsidR="00876642" w:rsidRDefault="00B32641" w:rsidP="00B32641">
      <w:pPr>
        <w:spacing w:line="360" w:lineRule="auto"/>
        <w:ind w:firstLineChars="200" w:firstLine="480"/>
        <w:rPr>
          <w:rFonts w:ascii="宋体" w:hAnsi="宋体" w:cs="宋体" w:hint="eastAsia"/>
          <w:sz w:val="24"/>
          <w:szCs w:val="24"/>
        </w:rPr>
      </w:pPr>
      <w:r>
        <w:rPr>
          <w:rFonts w:hint="eastAsia"/>
          <w:sz w:val="24"/>
        </w:rPr>
        <w:t>用户输入密码验证密码是否为空，当密码为空，系统提示并返回输入，直至密码不空，验证密码是否存在正确，密码不正确返回重新输入，直至密码正确</w:t>
      </w:r>
      <w:r w:rsidR="00876642">
        <w:rPr>
          <w:rFonts w:ascii="宋体" w:hAnsi="宋体" w:cs="宋体" w:hint="eastAsia"/>
          <w:sz w:val="24"/>
          <w:szCs w:val="24"/>
        </w:rPr>
        <w:t>；</w:t>
      </w:r>
    </w:p>
    <w:p w:rsidR="00B32641" w:rsidRDefault="00B32641" w:rsidP="00B32641">
      <w:pPr>
        <w:spacing w:line="360" w:lineRule="auto"/>
        <w:ind w:firstLineChars="200" w:firstLine="480"/>
        <w:rPr>
          <w:sz w:val="24"/>
        </w:rPr>
      </w:pPr>
      <w:r>
        <w:rPr>
          <w:rFonts w:ascii="宋体" w:hAnsi="宋体" w:cs="宋体"/>
          <w:sz w:val="24"/>
          <w:szCs w:val="24"/>
        </w:rPr>
        <w:t>用户输入验证码后对验证码的正确进行判断，若</w:t>
      </w:r>
      <w:proofErr w:type="gramStart"/>
      <w:r>
        <w:rPr>
          <w:rFonts w:ascii="宋体" w:hAnsi="宋体" w:cs="宋体"/>
          <w:sz w:val="24"/>
          <w:szCs w:val="24"/>
        </w:rPr>
        <w:t>验证码不正确</w:t>
      </w:r>
      <w:proofErr w:type="gramEnd"/>
      <w:r>
        <w:rPr>
          <w:rFonts w:ascii="宋体" w:hAnsi="宋体" w:cs="宋体" w:hint="eastAsia"/>
          <w:sz w:val="24"/>
          <w:szCs w:val="24"/>
        </w:rPr>
        <w:t>且</w:t>
      </w:r>
      <w:proofErr w:type="gramStart"/>
      <w:r>
        <w:rPr>
          <w:rFonts w:ascii="宋体" w:hAnsi="宋体" w:cs="宋体" w:hint="eastAsia"/>
          <w:sz w:val="24"/>
          <w:szCs w:val="24"/>
        </w:rPr>
        <w:t>验证码未过期</w:t>
      </w:r>
      <w:proofErr w:type="gramEnd"/>
      <w:r>
        <w:rPr>
          <w:rFonts w:ascii="宋体" w:hAnsi="宋体" w:cs="宋体"/>
          <w:sz w:val="24"/>
          <w:szCs w:val="24"/>
        </w:rPr>
        <w:t>则返回重新获取，</w:t>
      </w:r>
      <w:r>
        <w:rPr>
          <w:rFonts w:ascii="宋体" w:hAnsi="宋体" w:cs="宋体" w:hint="eastAsia"/>
          <w:sz w:val="24"/>
          <w:szCs w:val="24"/>
        </w:rPr>
        <w:t>若不正确且验证码过期则返回重新获取验证码，直至验证</w:t>
      </w:r>
      <w:proofErr w:type="gramStart"/>
      <w:r>
        <w:rPr>
          <w:rFonts w:ascii="宋体" w:hAnsi="宋体" w:cs="宋体" w:hint="eastAsia"/>
          <w:sz w:val="24"/>
          <w:szCs w:val="24"/>
        </w:rPr>
        <w:t>码</w:t>
      </w:r>
      <w:r>
        <w:rPr>
          <w:rFonts w:ascii="宋体" w:hAnsi="宋体" w:cs="宋体"/>
          <w:sz w:val="24"/>
          <w:szCs w:val="24"/>
        </w:rPr>
        <w:t>正确</w:t>
      </w:r>
      <w:proofErr w:type="gramEnd"/>
      <w:r>
        <w:rPr>
          <w:rFonts w:ascii="宋体" w:hAnsi="宋体" w:cs="宋体"/>
          <w:sz w:val="24"/>
          <w:szCs w:val="24"/>
        </w:rPr>
        <w:t>则提示</w:t>
      </w:r>
      <w:r>
        <w:rPr>
          <w:rFonts w:hint="eastAsia"/>
          <w:sz w:val="24"/>
        </w:rPr>
        <w:t>登录成功。</w:t>
      </w:r>
    </w:p>
    <w:p w:rsidR="00B32641" w:rsidRDefault="00876642" w:rsidP="00B32641">
      <w:pPr>
        <w:jc w:val="center"/>
      </w:pPr>
      <w:r>
        <w:object w:dxaOrig="5844" w:dyaOrig="19236">
          <v:shape id="_x0000_i1061" type="#_x0000_t75" style="width:198.6pt;height:652.8pt" o:ole="">
            <v:imagedata r:id="rId81" o:title=""/>
          </v:shape>
          <o:OLEObject Type="Embed" ProgID="Visio.Drawing.15" ShapeID="_x0000_i1061" DrawAspect="Content" ObjectID="_1716564863" r:id="rId82"/>
        </w:object>
      </w:r>
    </w:p>
    <w:p w:rsidR="00B32641" w:rsidRDefault="00B32641" w:rsidP="00B32641">
      <w:pPr>
        <w:spacing w:line="360" w:lineRule="auto"/>
        <w:ind w:firstLine="480"/>
        <w:jc w:val="center"/>
        <w:rPr>
          <w:rFonts w:eastAsia="黑体"/>
          <w:szCs w:val="21"/>
        </w:rPr>
      </w:pPr>
      <w:r>
        <w:rPr>
          <w:rFonts w:eastAsia="黑体" w:hint="eastAsia"/>
          <w:szCs w:val="21"/>
        </w:rPr>
        <w:t>图</w:t>
      </w:r>
      <w:r>
        <w:rPr>
          <w:rFonts w:eastAsia="黑体" w:hint="eastAsia"/>
          <w:szCs w:val="21"/>
        </w:rPr>
        <w:t>4-16</w:t>
      </w:r>
      <w:r>
        <w:rPr>
          <w:rFonts w:eastAsia="黑体" w:hint="eastAsia"/>
          <w:szCs w:val="21"/>
        </w:rPr>
        <w:t>用户登录管理程序流程图</w:t>
      </w:r>
    </w:p>
    <w:p w:rsidR="00B32641" w:rsidRDefault="00B32641" w:rsidP="00B32641">
      <w:pPr>
        <w:spacing w:line="360" w:lineRule="auto"/>
        <w:ind w:firstLine="480"/>
        <w:jc w:val="center"/>
        <w:rPr>
          <w:rFonts w:eastAsia="黑体"/>
          <w:szCs w:val="21"/>
        </w:rPr>
      </w:pPr>
    </w:p>
    <w:p w:rsidR="00B32641" w:rsidRDefault="00B32641" w:rsidP="00B32641">
      <w:pPr>
        <w:pStyle w:val="af0"/>
        <w:numPr>
          <w:ilvl w:val="0"/>
          <w:numId w:val="8"/>
        </w:numPr>
        <w:spacing w:line="360" w:lineRule="auto"/>
        <w:ind w:firstLineChars="0"/>
        <w:rPr>
          <w:sz w:val="24"/>
        </w:rPr>
      </w:pPr>
      <w:r>
        <w:rPr>
          <w:rFonts w:hint="eastAsia"/>
          <w:sz w:val="24"/>
        </w:rPr>
        <w:lastRenderedPageBreak/>
        <w:t>用户注册功能程序流程图：</w:t>
      </w:r>
    </w:p>
    <w:p w:rsidR="00876642" w:rsidRDefault="00B32641" w:rsidP="00B32641">
      <w:pPr>
        <w:spacing w:line="360" w:lineRule="auto"/>
        <w:ind w:left="420" w:firstLineChars="200" w:firstLine="480"/>
        <w:rPr>
          <w:rFonts w:ascii="宋体" w:hAnsi="宋体" w:cs="宋体" w:hint="eastAsia"/>
          <w:sz w:val="24"/>
          <w:szCs w:val="24"/>
        </w:rPr>
      </w:pPr>
      <w:r>
        <w:rPr>
          <w:rFonts w:ascii="宋体" w:hAnsi="宋体" w:cs="宋体"/>
          <w:sz w:val="24"/>
          <w:szCs w:val="24"/>
        </w:rPr>
        <w:t>在注册页面，用户输入联系方式</w:t>
      </w:r>
      <w:r>
        <w:rPr>
          <w:rFonts w:ascii="宋体" w:hAnsi="宋体" w:cs="宋体" w:hint="eastAsia"/>
          <w:sz w:val="24"/>
          <w:szCs w:val="24"/>
        </w:rPr>
        <w:t>，系统</w:t>
      </w:r>
      <w:bookmarkStart w:id="473" w:name="_Hlk105331994"/>
      <w:r>
        <w:rPr>
          <w:rFonts w:ascii="宋体" w:hAnsi="宋体" w:cs="宋体" w:hint="eastAsia"/>
          <w:sz w:val="24"/>
          <w:szCs w:val="24"/>
        </w:rPr>
        <w:t>验证联系方式是否为空，当联系方式为空系统提示并返回输入，直至联系方式不空，系统验证联系方式是否正确，当联系方式错误，系统提示并返回输入，直至联系方式正确</w:t>
      </w:r>
      <w:r w:rsidR="00876642">
        <w:rPr>
          <w:rFonts w:ascii="宋体" w:hAnsi="宋体" w:cs="宋体" w:hint="eastAsia"/>
          <w:sz w:val="24"/>
          <w:szCs w:val="24"/>
        </w:rPr>
        <w:t>；</w:t>
      </w:r>
    </w:p>
    <w:p w:rsidR="00876642" w:rsidRDefault="00B32641" w:rsidP="00B32641">
      <w:pPr>
        <w:spacing w:line="360" w:lineRule="auto"/>
        <w:ind w:left="420" w:firstLineChars="200" w:firstLine="480"/>
        <w:rPr>
          <w:rFonts w:ascii="宋体" w:hAnsi="宋体" w:cs="宋体" w:hint="eastAsia"/>
          <w:sz w:val="24"/>
          <w:szCs w:val="24"/>
        </w:rPr>
      </w:pPr>
      <w:r>
        <w:rPr>
          <w:rFonts w:ascii="宋体" w:hAnsi="宋体" w:cs="宋体" w:hint="eastAsia"/>
          <w:sz w:val="24"/>
          <w:szCs w:val="24"/>
        </w:rPr>
        <w:t>输入</w:t>
      </w:r>
      <w:r>
        <w:rPr>
          <w:rFonts w:ascii="宋体" w:hAnsi="宋体" w:cs="宋体"/>
          <w:sz w:val="24"/>
          <w:szCs w:val="24"/>
        </w:rPr>
        <w:t>密码</w:t>
      </w:r>
      <w:r>
        <w:rPr>
          <w:rFonts w:ascii="宋体" w:hAnsi="宋体" w:cs="宋体" w:hint="eastAsia"/>
          <w:sz w:val="24"/>
          <w:szCs w:val="24"/>
        </w:rPr>
        <w:t>，</w:t>
      </w:r>
      <w:bookmarkEnd w:id="473"/>
      <w:r>
        <w:rPr>
          <w:rFonts w:ascii="宋体" w:hAnsi="宋体" w:cs="宋体" w:hint="eastAsia"/>
          <w:sz w:val="24"/>
          <w:szCs w:val="24"/>
        </w:rPr>
        <w:t>系统验证密码是否为空，当密码为空系统提示并返回输入，直至密码不空，再次输入密码</w:t>
      </w:r>
      <w:r>
        <w:rPr>
          <w:rFonts w:ascii="宋体" w:hAnsi="宋体" w:cs="宋体"/>
          <w:sz w:val="24"/>
          <w:szCs w:val="24"/>
        </w:rPr>
        <w:t>，</w:t>
      </w:r>
      <w:r>
        <w:rPr>
          <w:rFonts w:ascii="宋体" w:hAnsi="宋体" w:cs="宋体" w:hint="eastAsia"/>
          <w:sz w:val="24"/>
          <w:szCs w:val="24"/>
        </w:rPr>
        <w:t>系统验证密码是否为空，当密码为空系统提示并返回输入，直至密码不空，</w:t>
      </w:r>
      <w:r>
        <w:rPr>
          <w:rFonts w:ascii="宋体" w:hAnsi="宋体" w:cs="宋体"/>
          <w:sz w:val="24"/>
          <w:szCs w:val="24"/>
        </w:rPr>
        <w:t>系统判断两次密码是否一致，</w:t>
      </w:r>
      <w:proofErr w:type="gramStart"/>
      <w:r>
        <w:rPr>
          <w:rFonts w:ascii="宋体" w:hAnsi="宋体" w:cs="宋体"/>
          <w:sz w:val="24"/>
          <w:szCs w:val="24"/>
        </w:rPr>
        <w:t>若一致</w:t>
      </w:r>
      <w:proofErr w:type="gramEnd"/>
      <w:r>
        <w:rPr>
          <w:rFonts w:ascii="宋体" w:hAnsi="宋体" w:cs="宋体"/>
          <w:sz w:val="24"/>
          <w:szCs w:val="24"/>
        </w:rPr>
        <w:t>则可以点击获取验证码，若不一致则返回重新输入密码直至两次一致；</w:t>
      </w:r>
    </w:p>
    <w:p w:rsidR="00B32641" w:rsidRDefault="00B32641" w:rsidP="00B32641">
      <w:pPr>
        <w:spacing w:line="360" w:lineRule="auto"/>
        <w:ind w:left="420" w:firstLineChars="200" w:firstLine="480"/>
        <w:rPr>
          <w:sz w:val="24"/>
        </w:rPr>
      </w:pPr>
      <w:r>
        <w:rPr>
          <w:rFonts w:ascii="宋体" w:hAnsi="宋体" w:cs="宋体" w:hint="eastAsia"/>
          <w:sz w:val="24"/>
          <w:szCs w:val="24"/>
        </w:rPr>
        <w:t>用户输入邮箱，验证邮箱是否为空，若为空则提示并返回输入，</w:t>
      </w:r>
      <w:proofErr w:type="gramStart"/>
      <w:r>
        <w:rPr>
          <w:rFonts w:ascii="宋体" w:hAnsi="宋体" w:cs="宋体" w:hint="eastAsia"/>
          <w:sz w:val="24"/>
          <w:szCs w:val="24"/>
        </w:rPr>
        <w:t>直至不</w:t>
      </w:r>
      <w:proofErr w:type="gramEnd"/>
      <w:r>
        <w:rPr>
          <w:rFonts w:ascii="宋体" w:hAnsi="宋体" w:cs="宋体" w:hint="eastAsia"/>
          <w:sz w:val="24"/>
          <w:szCs w:val="24"/>
        </w:rPr>
        <w:t>为空，待用户选择性别后</w:t>
      </w:r>
      <w:r>
        <w:rPr>
          <w:rFonts w:ascii="宋体" w:hAnsi="宋体" w:cs="宋体"/>
          <w:sz w:val="24"/>
          <w:szCs w:val="24"/>
        </w:rPr>
        <w:t>点击获取验证码</w:t>
      </w:r>
      <w:r>
        <w:rPr>
          <w:rFonts w:ascii="宋体" w:hAnsi="宋体" w:cs="宋体" w:hint="eastAsia"/>
          <w:sz w:val="24"/>
          <w:szCs w:val="24"/>
        </w:rPr>
        <w:t>，</w:t>
      </w:r>
      <w:r>
        <w:rPr>
          <w:rFonts w:ascii="宋体" w:hAnsi="宋体" w:cs="宋体"/>
          <w:sz w:val="24"/>
          <w:szCs w:val="24"/>
        </w:rPr>
        <w:t>在用户输入验证码后对验证码的正确进行判断，若</w:t>
      </w:r>
      <w:proofErr w:type="gramStart"/>
      <w:r>
        <w:rPr>
          <w:rFonts w:ascii="宋体" w:hAnsi="宋体" w:cs="宋体"/>
          <w:sz w:val="24"/>
          <w:szCs w:val="24"/>
        </w:rPr>
        <w:t>验证码不正确</w:t>
      </w:r>
      <w:proofErr w:type="gramEnd"/>
      <w:r>
        <w:rPr>
          <w:rFonts w:ascii="宋体" w:hAnsi="宋体" w:cs="宋体" w:hint="eastAsia"/>
          <w:sz w:val="24"/>
          <w:szCs w:val="24"/>
        </w:rPr>
        <w:t>且</w:t>
      </w:r>
      <w:proofErr w:type="gramStart"/>
      <w:r>
        <w:rPr>
          <w:rFonts w:ascii="宋体" w:hAnsi="宋体" w:cs="宋体" w:hint="eastAsia"/>
          <w:sz w:val="24"/>
          <w:szCs w:val="24"/>
        </w:rPr>
        <w:t>验证码未过期</w:t>
      </w:r>
      <w:proofErr w:type="gramEnd"/>
      <w:r>
        <w:rPr>
          <w:rFonts w:ascii="宋体" w:hAnsi="宋体" w:cs="宋体"/>
          <w:sz w:val="24"/>
          <w:szCs w:val="24"/>
        </w:rPr>
        <w:t>则返回重新获取，</w:t>
      </w:r>
      <w:r>
        <w:rPr>
          <w:rFonts w:ascii="宋体" w:hAnsi="宋体" w:cs="宋体" w:hint="eastAsia"/>
          <w:sz w:val="24"/>
          <w:szCs w:val="24"/>
        </w:rPr>
        <w:t>若不正确且验证码过期则返回重新获取验证码，直至验证</w:t>
      </w:r>
      <w:proofErr w:type="gramStart"/>
      <w:r>
        <w:rPr>
          <w:rFonts w:ascii="宋体" w:hAnsi="宋体" w:cs="宋体" w:hint="eastAsia"/>
          <w:sz w:val="24"/>
          <w:szCs w:val="24"/>
        </w:rPr>
        <w:t>码</w:t>
      </w:r>
      <w:r>
        <w:rPr>
          <w:rFonts w:ascii="宋体" w:hAnsi="宋体" w:cs="宋体"/>
          <w:sz w:val="24"/>
          <w:szCs w:val="24"/>
        </w:rPr>
        <w:t>正确</w:t>
      </w:r>
      <w:proofErr w:type="gramEnd"/>
      <w:r>
        <w:rPr>
          <w:rFonts w:ascii="宋体" w:hAnsi="宋体" w:cs="宋体"/>
          <w:sz w:val="24"/>
          <w:szCs w:val="24"/>
        </w:rPr>
        <w:t>则提示注册成功。</w:t>
      </w:r>
    </w:p>
    <w:p w:rsidR="00B32641" w:rsidRDefault="00876642" w:rsidP="00B32641">
      <w:pPr>
        <w:pStyle w:val="af0"/>
        <w:ind w:left="420" w:firstLineChars="0" w:firstLine="0"/>
        <w:jc w:val="center"/>
      </w:pPr>
      <w:r>
        <w:object w:dxaOrig="6824" w:dyaOrig="25680">
          <v:shape id="_x0000_i1057" type="#_x0000_t75" style="width:174.6pt;height:656.4pt" o:ole="">
            <v:imagedata r:id="rId83" o:title=""/>
          </v:shape>
          <o:OLEObject Type="Embed" ProgID="Visio.Drawing.11" ShapeID="_x0000_i1057" DrawAspect="Content" ObjectID="_1716564864" r:id="rId84"/>
        </w:object>
      </w:r>
    </w:p>
    <w:p w:rsidR="00B32641" w:rsidRDefault="00B32641" w:rsidP="00B32641">
      <w:pPr>
        <w:spacing w:line="360" w:lineRule="auto"/>
        <w:ind w:firstLine="480"/>
        <w:jc w:val="center"/>
        <w:rPr>
          <w:rFonts w:eastAsia="黑体"/>
          <w:szCs w:val="21"/>
        </w:rPr>
      </w:pPr>
      <w:r>
        <w:rPr>
          <w:rFonts w:eastAsia="黑体" w:hint="eastAsia"/>
          <w:szCs w:val="21"/>
        </w:rPr>
        <w:t>图</w:t>
      </w:r>
      <w:r>
        <w:rPr>
          <w:rFonts w:eastAsia="黑体" w:hint="eastAsia"/>
          <w:szCs w:val="21"/>
        </w:rPr>
        <w:t>4-17</w:t>
      </w:r>
      <w:r>
        <w:rPr>
          <w:rFonts w:eastAsia="黑体" w:hint="eastAsia"/>
          <w:szCs w:val="21"/>
        </w:rPr>
        <w:t>用户注册功能程序流程图</w:t>
      </w:r>
    </w:p>
    <w:p w:rsidR="00B32641" w:rsidRDefault="00B32641" w:rsidP="00B32641">
      <w:pPr>
        <w:spacing w:line="360" w:lineRule="auto"/>
        <w:ind w:firstLine="480"/>
        <w:jc w:val="center"/>
        <w:rPr>
          <w:sz w:val="24"/>
        </w:rPr>
      </w:pPr>
      <w:r>
        <w:rPr>
          <w:rFonts w:hint="eastAsia"/>
          <w:sz w:val="24"/>
        </w:rPr>
        <w:lastRenderedPageBreak/>
        <w:t>由上述用户登录和用户注册功能程序流程图可以画出下列</w:t>
      </w:r>
      <w:r w:rsidR="00FC2051">
        <w:rPr>
          <w:rFonts w:hint="eastAsia"/>
          <w:sz w:val="24"/>
        </w:rPr>
        <w:t>简略</w:t>
      </w:r>
      <w:r>
        <w:rPr>
          <w:rFonts w:hint="eastAsia"/>
          <w:sz w:val="24"/>
        </w:rPr>
        <w:t>盒图：</w:t>
      </w:r>
    </w:p>
    <w:p w:rsidR="00B32641" w:rsidRDefault="00B32641" w:rsidP="00B32641">
      <w:pPr>
        <w:spacing w:line="360" w:lineRule="auto"/>
        <w:ind w:firstLine="480"/>
        <w:jc w:val="center"/>
        <w:rPr>
          <w:rFonts w:eastAsia="黑体"/>
          <w:szCs w:val="21"/>
        </w:rPr>
      </w:pPr>
      <w:r>
        <w:rPr>
          <w:noProof/>
          <w:lang w:bidi="ar-SA"/>
        </w:rPr>
        <w:drawing>
          <wp:inline distT="0" distB="0" distL="114300" distR="114300" wp14:anchorId="57F21D09" wp14:editId="7E50D6EE">
            <wp:extent cx="3797628" cy="3017520"/>
            <wp:effectExtent l="0" t="0" r="0" b="0"/>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85"/>
                    <a:stretch>
                      <a:fillRect/>
                    </a:stretch>
                  </pic:blipFill>
                  <pic:spPr>
                    <a:xfrm>
                      <a:off x="0" y="0"/>
                      <a:ext cx="3806364" cy="3024461"/>
                    </a:xfrm>
                    <a:prstGeom prst="rect">
                      <a:avLst/>
                    </a:prstGeom>
                    <a:noFill/>
                    <a:ln>
                      <a:noFill/>
                    </a:ln>
                  </pic:spPr>
                </pic:pic>
              </a:graphicData>
            </a:graphic>
          </wp:inline>
        </w:drawing>
      </w:r>
    </w:p>
    <w:p w:rsidR="00B32641" w:rsidRDefault="00B32641" w:rsidP="00B32641">
      <w:pPr>
        <w:spacing w:line="360" w:lineRule="auto"/>
        <w:ind w:firstLine="480"/>
        <w:jc w:val="center"/>
        <w:rPr>
          <w:rFonts w:eastAsia="黑体"/>
          <w:szCs w:val="21"/>
        </w:rPr>
      </w:pPr>
      <w:r>
        <w:rPr>
          <w:rFonts w:eastAsia="黑体" w:hint="eastAsia"/>
          <w:szCs w:val="21"/>
        </w:rPr>
        <w:t xml:space="preserve">  </w:t>
      </w:r>
      <w:r>
        <w:rPr>
          <w:rFonts w:eastAsia="黑体" w:hint="eastAsia"/>
          <w:szCs w:val="21"/>
        </w:rPr>
        <w:t>图</w:t>
      </w:r>
      <w:r>
        <w:rPr>
          <w:rFonts w:eastAsia="黑体" w:hint="eastAsia"/>
          <w:szCs w:val="21"/>
        </w:rPr>
        <w:t>4-18</w:t>
      </w:r>
      <w:r>
        <w:rPr>
          <w:rFonts w:eastAsia="黑体" w:hint="eastAsia"/>
          <w:szCs w:val="21"/>
        </w:rPr>
        <w:t>用户登录以及注册盒图</w:t>
      </w:r>
    </w:p>
    <w:p w:rsidR="00B32641" w:rsidRDefault="00B32641" w:rsidP="00B32641">
      <w:pPr>
        <w:pStyle w:val="af0"/>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用户注销功能程序流程图</w:t>
      </w:r>
    </w:p>
    <w:p w:rsidR="00B32641" w:rsidRDefault="00B32641" w:rsidP="00B32641">
      <w:pPr>
        <w:spacing w:line="360" w:lineRule="auto"/>
        <w:ind w:left="420" w:firstLineChars="200" w:firstLine="480"/>
        <w:rPr>
          <w:sz w:val="24"/>
        </w:rPr>
      </w:pPr>
      <w:r>
        <w:rPr>
          <w:rFonts w:ascii="宋体" w:hAnsi="宋体" w:cs="宋体"/>
          <w:sz w:val="24"/>
          <w:szCs w:val="24"/>
        </w:rPr>
        <w:t>在用户登录账号后，</w:t>
      </w:r>
      <w:r>
        <w:rPr>
          <w:rFonts w:hint="eastAsia"/>
          <w:sz w:val="24"/>
        </w:rPr>
        <w:t>登录成功</w:t>
      </w:r>
      <w:r>
        <w:rPr>
          <w:rFonts w:ascii="宋体" w:hAnsi="宋体" w:cs="宋体"/>
          <w:sz w:val="24"/>
          <w:szCs w:val="24"/>
        </w:rPr>
        <w:t>进入注销页面，填写注销申请，完成后弹出注销确认，若用户取消提交则返回填写页面，若用户确认则提示注销成功。</w:t>
      </w:r>
    </w:p>
    <w:p w:rsidR="00B32641" w:rsidRDefault="00E67A5A" w:rsidP="00B32641">
      <w:pPr>
        <w:pStyle w:val="af0"/>
        <w:ind w:left="420" w:firstLineChars="0" w:firstLine="0"/>
        <w:jc w:val="center"/>
      </w:pPr>
      <w:r>
        <w:object w:dxaOrig="2544" w:dyaOrig="7121">
          <v:shape id="_x0000_i1058" type="#_x0000_t75" style="width:109.2pt;height:307.8pt" o:ole="">
            <v:imagedata r:id="rId86" o:title=""/>
          </v:shape>
          <o:OLEObject Type="Embed" ProgID="Visio.Drawing.11" ShapeID="_x0000_i1058" DrawAspect="Content" ObjectID="_1716564865" r:id="rId87"/>
        </w:object>
      </w:r>
    </w:p>
    <w:p w:rsidR="00B32641" w:rsidRDefault="00B32641" w:rsidP="00B32641">
      <w:pPr>
        <w:spacing w:line="360" w:lineRule="auto"/>
        <w:ind w:firstLine="480"/>
        <w:jc w:val="center"/>
        <w:rPr>
          <w:rFonts w:eastAsia="黑体"/>
          <w:szCs w:val="21"/>
        </w:rPr>
      </w:pPr>
      <w:r>
        <w:rPr>
          <w:rFonts w:eastAsia="黑体" w:hint="eastAsia"/>
          <w:szCs w:val="21"/>
        </w:rPr>
        <w:t>图</w:t>
      </w:r>
      <w:r>
        <w:rPr>
          <w:rFonts w:eastAsia="黑体" w:hint="eastAsia"/>
          <w:szCs w:val="21"/>
        </w:rPr>
        <w:t>4-19</w:t>
      </w:r>
      <w:r>
        <w:rPr>
          <w:rFonts w:eastAsia="黑体" w:hint="eastAsia"/>
          <w:szCs w:val="21"/>
        </w:rPr>
        <w:t>用户注销功能程序流程图</w:t>
      </w:r>
    </w:p>
    <w:p w:rsidR="00B32641" w:rsidRDefault="00B32641" w:rsidP="00B32641">
      <w:pPr>
        <w:pStyle w:val="af0"/>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用户找回密码功能程序流程图</w:t>
      </w:r>
    </w:p>
    <w:p w:rsidR="00E67A5A" w:rsidRDefault="00B32641" w:rsidP="00B32641">
      <w:pPr>
        <w:spacing w:line="360" w:lineRule="auto"/>
        <w:ind w:firstLineChars="300" w:firstLine="720"/>
        <w:rPr>
          <w:rFonts w:hint="eastAsia"/>
          <w:sz w:val="24"/>
        </w:rPr>
      </w:pPr>
      <w:r>
        <w:rPr>
          <w:rFonts w:ascii="宋体" w:hAnsi="宋体" w:cs="宋体"/>
          <w:sz w:val="24"/>
          <w:szCs w:val="24"/>
        </w:rPr>
        <w:t>用户进入找回密码页面，申请找回密码，输入用户名</w:t>
      </w:r>
      <w:r>
        <w:rPr>
          <w:rFonts w:hint="eastAsia"/>
          <w:sz w:val="24"/>
        </w:rPr>
        <w:t>系统会验证用户</w:t>
      </w:r>
      <w:r w:rsidR="00E67A5A">
        <w:rPr>
          <w:rFonts w:hint="eastAsia"/>
          <w:sz w:val="24"/>
        </w:rPr>
        <w:t>名是否为空，当用户名为空，系统提示并返回输入，直至用户名不为空；</w:t>
      </w:r>
    </w:p>
    <w:p w:rsidR="00E67A5A" w:rsidRDefault="00B32641" w:rsidP="00B32641">
      <w:pPr>
        <w:spacing w:line="360" w:lineRule="auto"/>
        <w:ind w:firstLineChars="300" w:firstLine="720"/>
        <w:rPr>
          <w:rFonts w:hint="eastAsia"/>
          <w:sz w:val="24"/>
        </w:rPr>
      </w:pPr>
      <w:r>
        <w:rPr>
          <w:rFonts w:ascii="宋体" w:hAnsi="宋体" w:cs="宋体" w:hint="eastAsia"/>
          <w:sz w:val="24"/>
          <w:szCs w:val="24"/>
        </w:rPr>
        <w:t>输入</w:t>
      </w:r>
      <w:r>
        <w:rPr>
          <w:rFonts w:ascii="宋体" w:hAnsi="宋体" w:cs="宋体"/>
          <w:sz w:val="24"/>
          <w:szCs w:val="24"/>
        </w:rPr>
        <w:t>注册时填写的联系方式</w:t>
      </w:r>
      <w:r>
        <w:rPr>
          <w:rFonts w:hint="eastAsia"/>
          <w:sz w:val="24"/>
        </w:rPr>
        <w:t>系统会验证联系是</w:t>
      </w:r>
      <w:r w:rsidR="00E67A5A">
        <w:rPr>
          <w:rFonts w:hint="eastAsia"/>
          <w:sz w:val="24"/>
        </w:rPr>
        <w:t>否为空，当联系方式为空，系统提示并返回输入，直至联系方式不为空；</w:t>
      </w:r>
    </w:p>
    <w:p w:rsidR="00E67A5A" w:rsidRDefault="00B32641" w:rsidP="00B32641">
      <w:pPr>
        <w:spacing w:line="360" w:lineRule="auto"/>
        <w:ind w:firstLineChars="300" w:firstLine="720"/>
        <w:rPr>
          <w:rFonts w:ascii="宋体" w:hAnsi="宋体" w:cs="宋体" w:hint="eastAsia"/>
          <w:sz w:val="24"/>
          <w:szCs w:val="24"/>
        </w:rPr>
      </w:pPr>
      <w:r>
        <w:rPr>
          <w:rFonts w:hint="eastAsia"/>
          <w:sz w:val="24"/>
        </w:rPr>
        <w:t>系统验证验证联系</w:t>
      </w:r>
      <w:r w:rsidR="00E67A5A">
        <w:rPr>
          <w:rFonts w:hint="eastAsia"/>
          <w:sz w:val="24"/>
        </w:rPr>
        <w:t>方式</w:t>
      </w:r>
      <w:r>
        <w:rPr>
          <w:rFonts w:hint="eastAsia"/>
          <w:sz w:val="24"/>
        </w:rPr>
        <w:t>是否正确，当联系方式不正确，系统提示并返回输入，直至联系方式正确</w:t>
      </w:r>
      <w:r>
        <w:rPr>
          <w:rFonts w:ascii="宋体" w:hAnsi="宋体" w:cs="宋体"/>
          <w:sz w:val="24"/>
          <w:szCs w:val="24"/>
        </w:rPr>
        <w:t>点击获取验证码</w:t>
      </w:r>
      <w:r>
        <w:rPr>
          <w:rFonts w:ascii="宋体" w:hAnsi="宋体" w:cs="宋体" w:hint="eastAsia"/>
          <w:sz w:val="24"/>
          <w:szCs w:val="24"/>
        </w:rPr>
        <w:t>，</w:t>
      </w:r>
      <w:r>
        <w:rPr>
          <w:rFonts w:ascii="宋体" w:hAnsi="宋体" w:cs="宋体"/>
          <w:sz w:val="24"/>
          <w:szCs w:val="24"/>
        </w:rPr>
        <w:t>在用户输入验证码后对验证码的正确进行判断，若</w:t>
      </w:r>
      <w:proofErr w:type="gramStart"/>
      <w:r>
        <w:rPr>
          <w:rFonts w:ascii="宋体" w:hAnsi="宋体" w:cs="宋体"/>
          <w:sz w:val="24"/>
          <w:szCs w:val="24"/>
        </w:rPr>
        <w:t>验证码不正确</w:t>
      </w:r>
      <w:proofErr w:type="gramEnd"/>
      <w:r>
        <w:rPr>
          <w:rFonts w:ascii="宋体" w:hAnsi="宋体" w:cs="宋体" w:hint="eastAsia"/>
          <w:sz w:val="24"/>
          <w:szCs w:val="24"/>
        </w:rPr>
        <w:t>且</w:t>
      </w:r>
      <w:proofErr w:type="gramStart"/>
      <w:r>
        <w:rPr>
          <w:rFonts w:ascii="宋体" w:hAnsi="宋体" w:cs="宋体" w:hint="eastAsia"/>
          <w:sz w:val="24"/>
          <w:szCs w:val="24"/>
        </w:rPr>
        <w:t>验证码未过期</w:t>
      </w:r>
      <w:proofErr w:type="gramEnd"/>
      <w:r>
        <w:rPr>
          <w:rFonts w:ascii="宋体" w:hAnsi="宋体" w:cs="宋体"/>
          <w:sz w:val="24"/>
          <w:szCs w:val="24"/>
        </w:rPr>
        <w:t>则返回重新获取，</w:t>
      </w:r>
      <w:r>
        <w:rPr>
          <w:rFonts w:ascii="宋体" w:hAnsi="宋体" w:cs="宋体" w:hint="eastAsia"/>
          <w:sz w:val="24"/>
          <w:szCs w:val="24"/>
        </w:rPr>
        <w:t>若不正确且验证码过期则返回重新获取验证码，直至验证码</w:t>
      </w:r>
      <w:r>
        <w:rPr>
          <w:rFonts w:ascii="宋体" w:hAnsi="宋体" w:cs="宋体"/>
          <w:sz w:val="24"/>
          <w:szCs w:val="24"/>
        </w:rPr>
        <w:t>正确</w:t>
      </w:r>
      <w:r w:rsidR="00E67A5A">
        <w:rPr>
          <w:rFonts w:ascii="宋体" w:hAnsi="宋体" w:cs="宋体" w:hint="eastAsia"/>
          <w:sz w:val="24"/>
          <w:szCs w:val="24"/>
        </w:rPr>
        <w:t>；</w:t>
      </w:r>
    </w:p>
    <w:p w:rsidR="00B32641" w:rsidRDefault="00B32641" w:rsidP="00B32641">
      <w:pPr>
        <w:spacing w:line="360" w:lineRule="auto"/>
        <w:ind w:firstLineChars="300" w:firstLine="720"/>
        <w:rPr>
          <w:sz w:val="24"/>
        </w:rPr>
      </w:pPr>
      <w:r>
        <w:rPr>
          <w:rFonts w:ascii="宋体" w:hAnsi="宋体" w:cs="宋体" w:hint="eastAsia"/>
          <w:sz w:val="24"/>
          <w:szCs w:val="24"/>
        </w:rPr>
        <w:t>用户输入新密码，</w:t>
      </w:r>
      <w:r>
        <w:rPr>
          <w:rFonts w:ascii="宋体" w:hAnsi="宋体" w:cs="宋体"/>
          <w:sz w:val="24"/>
          <w:szCs w:val="24"/>
        </w:rPr>
        <w:t>判断密码是否</w:t>
      </w:r>
      <w:r>
        <w:rPr>
          <w:rFonts w:ascii="宋体" w:hAnsi="宋体" w:cs="宋体" w:hint="eastAsia"/>
          <w:sz w:val="24"/>
          <w:szCs w:val="24"/>
        </w:rPr>
        <w:t>为空</w:t>
      </w:r>
      <w:r>
        <w:rPr>
          <w:rFonts w:ascii="宋体" w:hAnsi="宋体" w:cs="宋体"/>
          <w:sz w:val="24"/>
          <w:szCs w:val="24"/>
        </w:rPr>
        <w:t>，若</w:t>
      </w:r>
      <w:r>
        <w:rPr>
          <w:rFonts w:ascii="宋体" w:hAnsi="宋体" w:cs="宋体" w:hint="eastAsia"/>
          <w:sz w:val="24"/>
          <w:szCs w:val="24"/>
        </w:rPr>
        <w:t>为空</w:t>
      </w:r>
      <w:r>
        <w:rPr>
          <w:rFonts w:ascii="宋体" w:hAnsi="宋体" w:cs="宋体"/>
          <w:sz w:val="24"/>
          <w:szCs w:val="24"/>
        </w:rPr>
        <w:t>则</w:t>
      </w:r>
      <w:r>
        <w:rPr>
          <w:rFonts w:ascii="宋体" w:hAnsi="宋体" w:cs="宋体" w:hint="eastAsia"/>
          <w:sz w:val="24"/>
          <w:szCs w:val="24"/>
        </w:rPr>
        <w:t>提示并</w:t>
      </w:r>
      <w:r>
        <w:rPr>
          <w:rFonts w:ascii="宋体" w:hAnsi="宋体" w:cs="宋体"/>
          <w:sz w:val="24"/>
          <w:szCs w:val="24"/>
        </w:rPr>
        <w:t>返回重新输入，若</w:t>
      </w:r>
      <w:r>
        <w:rPr>
          <w:rFonts w:ascii="宋体" w:hAnsi="宋体" w:cs="宋体" w:hint="eastAsia"/>
          <w:sz w:val="24"/>
          <w:szCs w:val="24"/>
        </w:rPr>
        <w:t>不为空</w:t>
      </w:r>
      <w:r>
        <w:rPr>
          <w:rFonts w:ascii="宋体" w:hAnsi="宋体" w:cs="宋体"/>
          <w:sz w:val="24"/>
          <w:szCs w:val="24"/>
        </w:rPr>
        <w:t>则提示成功找回密码。</w:t>
      </w:r>
    </w:p>
    <w:p w:rsidR="00B32641" w:rsidRDefault="00E67A5A" w:rsidP="00B32641">
      <w:pPr>
        <w:pStyle w:val="af0"/>
        <w:ind w:left="420" w:firstLineChars="0" w:firstLine="0"/>
        <w:jc w:val="center"/>
      </w:pPr>
      <w:r>
        <w:object w:dxaOrig="5895" w:dyaOrig="23673">
          <v:shape id="_x0000_i1059" type="#_x0000_t75" style="width:166.2pt;height:665.4pt" o:ole="">
            <v:imagedata r:id="rId88" o:title=""/>
          </v:shape>
          <o:OLEObject Type="Embed" ProgID="Visio.Drawing.11" ShapeID="_x0000_i1059" DrawAspect="Content" ObjectID="_1716564866" r:id="rId89"/>
        </w:object>
      </w:r>
    </w:p>
    <w:p w:rsidR="00B32641" w:rsidRDefault="00B32641" w:rsidP="00B32641">
      <w:pPr>
        <w:spacing w:line="360" w:lineRule="auto"/>
        <w:ind w:firstLine="480"/>
        <w:jc w:val="center"/>
        <w:rPr>
          <w:rFonts w:eastAsia="黑体"/>
          <w:szCs w:val="21"/>
        </w:rPr>
      </w:pPr>
      <w:r>
        <w:rPr>
          <w:rFonts w:eastAsia="黑体" w:hint="eastAsia"/>
          <w:szCs w:val="21"/>
        </w:rPr>
        <w:t>图</w:t>
      </w:r>
      <w:r>
        <w:rPr>
          <w:rFonts w:eastAsia="黑体" w:hint="eastAsia"/>
          <w:szCs w:val="21"/>
        </w:rPr>
        <w:t>4-20</w:t>
      </w:r>
      <w:r>
        <w:rPr>
          <w:rFonts w:eastAsia="黑体" w:hint="eastAsia"/>
          <w:szCs w:val="21"/>
        </w:rPr>
        <w:t>用户找回密码功能程序流程图</w:t>
      </w:r>
    </w:p>
    <w:p w:rsidR="00B32641" w:rsidRDefault="00B32641" w:rsidP="00B32641">
      <w:pPr>
        <w:spacing w:line="360" w:lineRule="auto"/>
        <w:ind w:firstLine="480"/>
        <w:rPr>
          <w:sz w:val="24"/>
        </w:rPr>
      </w:pPr>
      <w:r>
        <w:rPr>
          <w:rFonts w:hint="eastAsia"/>
          <w:sz w:val="24"/>
        </w:rPr>
        <w:lastRenderedPageBreak/>
        <w:t>由上述各功能流程图可以得到用户登录管理部分的判定表和判定树：</w:t>
      </w:r>
    </w:p>
    <w:p w:rsidR="00E67A5A" w:rsidRDefault="00E67A5A" w:rsidP="00E67A5A">
      <w:pPr>
        <w:spacing w:line="360" w:lineRule="auto"/>
        <w:ind w:firstLine="480"/>
        <w:jc w:val="center"/>
        <w:rPr>
          <w:rFonts w:eastAsia="黑体"/>
          <w:szCs w:val="21"/>
        </w:rPr>
      </w:pPr>
      <w:r>
        <w:rPr>
          <w:rFonts w:eastAsia="黑体" w:hint="eastAsia"/>
          <w:szCs w:val="21"/>
        </w:rPr>
        <w:t>表</w:t>
      </w:r>
      <w:r>
        <w:rPr>
          <w:rFonts w:eastAsia="黑体" w:hint="eastAsia"/>
          <w:szCs w:val="21"/>
        </w:rPr>
        <w:t>4-1</w:t>
      </w:r>
      <w:r>
        <w:rPr>
          <w:rFonts w:eastAsia="黑体" w:hint="eastAsia"/>
          <w:szCs w:val="21"/>
        </w:rPr>
        <w:t>用户登录管理判定表</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9"/>
        <w:gridCol w:w="658"/>
        <w:gridCol w:w="658"/>
        <w:gridCol w:w="658"/>
        <w:gridCol w:w="658"/>
        <w:gridCol w:w="658"/>
        <w:gridCol w:w="658"/>
        <w:gridCol w:w="658"/>
        <w:gridCol w:w="658"/>
      </w:tblGrid>
      <w:tr w:rsidR="00E67A5A" w:rsidTr="008C00C4">
        <w:trPr>
          <w:trHeight w:val="422"/>
          <w:jc w:val="center"/>
        </w:trPr>
        <w:tc>
          <w:tcPr>
            <w:tcW w:w="3159" w:type="dxa"/>
            <w:tcBorders>
              <w:top w:val="nil"/>
              <w:bottom w:val="sing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用户名是否为空</w:t>
            </w:r>
          </w:p>
        </w:tc>
        <w:tc>
          <w:tcPr>
            <w:tcW w:w="658" w:type="dxa"/>
            <w:tcBorders>
              <w:top w:val="nil"/>
              <w:left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nil"/>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nil"/>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nil"/>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nil"/>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nil"/>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nil"/>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nil"/>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r>
      <w:tr w:rsidR="00E67A5A" w:rsidTr="008C00C4">
        <w:trPr>
          <w:trHeight w:val="386"/>
          <w:jc w:val="center"/>
        </w:trPr>
        <w:tc>
          <w:tcPr>
            <w:tcW w:w="3159" w:type="dxa"/>
            <w:tcBorders>
              <w:top w:val="single" w:sz="12" w:space="0" w:color="auto"/>
              <w:bottom w:val="sing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输入用户名是否存在</w:t>
            </w:r>
          </w:p>
        </w:tc>
        <w:tc>
          <w:tcPr>
            <w:tcW w:w="658" w:type="dxa"/>
            <w:tcBorders>
              <w:top w:val="single" w:sz="12" w:space="0" w:color="auto"/>
              <w:left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r>
      <w:tr w:rsidR="00E67A5A" w:rsidTr="008C00C4">
        <w:trPr>
          <w:trHeight w:val="365"/>
          <w:jc w:val="center"/>
        </w:trPr>
        <w:tc>
          <w:tcPr>
            <w:tcW w:w="3159" w:type="dxa"/>
            <w:tcBorders>
              <w:top w:val="single" w:sz="12" w:space="0" w:color="auto"/>
              <w:bottom w:val="sing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输入密码是否为空</w:t>
            </w:r>
          </w:p>
        </w:tc>
        <w:tc>
          <w:tcPr>
            <w:tcW w:w="658" w:type="dxa"/>
            <w:tcBorders>
              <w:top w:val="single" w:sz="12" w:space="0" w:color="auto"/>
              <w:left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r>
      <w:tr w:rsidR="00E67A5A" w:rsidTr="008C00C4">
        <w:trPr>
          <w:trHeight w:val="355"/>
          <w:jc w:val="center"/>
        </w:trPr>
        <w:tc>
          <w:tcPr>
            <w:tcW w:w="3159" w:type="dxa"/>
            <w:tcBorders>
              <w:top w:val="single" w:sz="12" w:space="0" w:color="auto"/>
              <w:bottom w:val="sing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输入密码是否正确</w:t>
            </w:r>
          </w:p>
        </w:tc>
        <w:tc>
          <w:tcPr>
            <w:tcW w:w="658" w:type="dxa"/>
            <w:tcBorders>
              <w:top w:val="single" w:sz="12" w:space="0" w:color="auto"/>
              <w:left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r>
      <w:tr w:rsidR="00E67A5A" w:rsidTr="008C00C4">
        <w:trPr>
          <w:trHeight w:val="355"/>
          <w:jc w:val="center"/>
        </w:trPr>
        <w:tc>
          <w:tcPr>
            <w:tcW w:w="3159" w:type="dxa"/>
            <w:tcBorders>
              <w:top w:val="single" w:sz="12" w:space="0" w:color="auto"/>
              <w:bottom w:val="sing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输入验证</w:t>
            </w:r>
            <w:proofErr w:type="gramStart"/>
            <w:r>
              <w:rPr>
                <w:rFonts w:asciiTheme="minorEastAsia" w:eastAsiaTheme="minorEastAsia" w:hAnsiTheme="minorEastAsia" w:cstheme="minorBidi" w:hint="eastAsia"/>
                <w:b/>
                <w:bCs/>
                <w:szCs w:val="21"/>
                <w:lang w:bidi="ar-SA"/>
              </w:rPr>
              <w:t>码是否</w:t>
            </w:r>
            <w:proofErr w:type="gramEnd"/>
            <w:r>
              <w:rPr>
                <w:rFonts w:asciiTheme="minorEastAsia" w:eastAsiaTheme="minorEastAsia" w:hAnsiTheme="minorEastAsia" w:cstheme="minorBidi" w:hint="eastAsia"/>
                <w:b/>
                <w:bCs/>
                <w:szCs w:val="21"/>
                <w:lang w:bidi="ar-SA"/>
              </w:rPr>
              <w:t>正确</w:t>
            </w:r>
          </w:p>
        </w:tc>
        <w:tc>
          <w:tcPr>
            <w:tcW w:w="658" w:type="dxa"/>
            <w:tcBorders>
              <w:top w:val="single" w:sz="12" w:space="0" w:color="auto"/>
              <w:left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r>
      <w:tr w:rsidR="00E67A5A" w:rsidTr="008C00C4">
        <w:trPr>
          <w:trHeight w:val="300"/>
          <w:jc w:val="center"/>
        </w:trPr>
        <w:tc>
          <w:tcPr>
            <w:tcW w:w="3159" w:type="dxa"/>
            <w:tcBorders>
              <w:top w:val="single" w:sz="12" w:space="0" w:color="auto"/>
              <w:bottom w:val="doub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验证</w:t>
            </w:r>
            <w:proofErr w:type="gramStart"/>
            <w:r>
              <w:rPr>
                <w:rFonts w:asciiTheme="minorEastAsia" w:eastAsiaTheme="minorEastAsia" w:hAnsiTheme="minorEastAsia" w:cstheme="minorBidi" w:hint="eastAsia"/>
                <w:b/>
                <w:bCs/>
                <w:szCs w:val="21"/>
                <w:lang w:bidi="ar-SA"/>
              </w:rPr>
              <w:t>码是否</w:t>
            </w:r>
            <w:proofErr w:type="gramEnd"/>
            <w:r>
              <w:rPr>
                <w:rFonts w:asciiTheme="minorEastAsia" w:eastAsiaTheme="minorEastAsia" w:hAnsiTheme="minorEastAsia" w:cstheme="minorBidi" w:hint="eastAsia"/>
                <w:b/>
                <w:bCs/>
                <w:szCs w:val="21"/>
                <w:lang w:bidi="ar-SA"/>
              </w:rPr>
              <w:t>过期</w:t>
            </w:r>
          </w:p>
        </w:tc>
        <w:tc>
          <w:tcPr>
            <w:tcW w:w="658" w:type="dxa"/>
            <w:tcBorders>
              <w:top w:val="single" w:sz="12" w:space="0" w:color="auto"/>
              <w:left w:val="double" w:sz="12" w:space="0" w:color="auto"/>
              <w:bottom w:val="doub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doub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doub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doub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doub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doub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c>
          <w:tcPr>
            <w:tcW w:w="658" w:type="dxa"/>
            <w:tcBorders>
              <w:top w:val="single" w:sz="12" w:space="0" w:color="auto"/>
              <w:bottom w:val="doub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T</w:t>
            </w:r>
          </w:p>
        </w:tc>
        <w:tc>
          <w:tcPr>
            <w:tcW w:w="658" w:type="dxa"/>
            <w:tcBorders>
              <w:top w:val="single" w:sz="12" w:space="0" w:color="auto"/>
              <w:bottom w:val="doub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F</w:t>
            </w:r>
          </w:p>
        </w:tc>
      </w:tr>
      <w:tr w:rsidR="00E67A5A" w:rsidTr="008C00C4">
        <w:trPr>
          <w:trHeight w:val="315"/>
          <w:jc w:val="center"/>
        </w:trPr>
        <w:tc>
          <w:tcPr>
            <w:tcW w:w="3159" w:type="dxa"/>
            <w:tcBorders>
              <w:top w:val="double" w:sz="12" w:space="0" w:color="auto"/>
              <w:bottom w:val="sing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输入用户名</w:t>
            </w:r>
          </w:p>
        </w:tc>
        <w:tc>
          <w:tcPr>
            <w:tcW w:w="658" w:type="dxa"/>
            <w:tcBorders>
              <w:top w:val="double" w:sz="12" w:space="0" w:color="auto"/>
              <w:left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X</w:t>
            </w:r>
          </w:p>
        </w:tc>
        <w:tc>
          <w:tcPr>
            <w:tcW w:w="658" w:type="dxa"/>
            <w:tcBorders>
              <w:top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X</w:t>
            </w:r>
          </w:p>
        </w:tc>
        <w:tc>
          <w:tcPr>
            <w:tcW w:w="658" w:type="dxa"/>
            <w:tcBorders>
              <w:top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r>
      <w:tr w:rsidR="00E67A5A" w:rsidTr="008C00C4">
        <w:trPr>
          <w:trHeight w:val="333"/>
          <w:jc w:val="center"/>
        </w:trPr>
        <w:tc>
          <w:tcPr>
            <w:tcW w:w="3159" w:type="dxa"/>
            <w:tcBorders>
              <w:top w:val="single" w:sz="12" w:space="0" w:color="auto"/>
              <w:bottom w:val="sing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输入密码</w:t>
            </w:r>
          </w:p>
        </w:tc>
        <w:tc>
          <w:tcPr>
            <w:tcW w:w="658" w:type="dxa"/>
            <w:tcBorders>
              <w:top w:val="single" w:sz="12" w:space="0" w:color="auto"/>
              <w:left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X</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X</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r>
      <w:tr w:rsidR="00E67A5A" w:rsidTr="008C00C4">
        <w:trPr>
          <w:trHeight w:val="289"/>
          <w:jc w:val="center"/>
        </w:trPr>
        <w:tc>
          <w:tcPr>
            <w:tcW w:w="3159" w:type="dxa"/>
            <w:tcBorders>
              <w:top w:val="single" w:sz="12" w:space="0" w:color="auto"/>
              <w:bottom w:val="sing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输入验证码</w:t>
            </w:r>
          </w:p>
        </w:tc>
        <w:tc>
          <w:tcPr>
            <w:tcW w:w="658" w:type="dxa"/>
            <w:tcBorders>
              <w:top w:val="single" w:sz="12" w:space="0" w:color="auto"/>
              <w:left w:val="doub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X</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X</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X</w:t>
            </w:r>
          </w:p>
        </w:tc>
        <w:tc>
          <w:tcPr>
            <w:tcW w:w="658" w:type="dxa"/>
            <w:tcBorders>
              <w:top w:val="single" w:sz="12" w:space="0" w:color="auto"/>
              <w:bottom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r>
      <w:tr w:rsidR="00E67A5A" w:rsidTr="008C00C4">
        <w:trPr>
          <w:trHeight w:val="466"/>
          <w:jc w:val="center"/>
        </w:trPr>
        <w:tc>
          <w:tcPr>
            <w:tcW w:w="3159" w:type="dxa"/>
            <w:tcBorders>
              <w:top w:val="single" w:sz="12" w:space="0" w:color="auto"/>
              <w:right w:val="double" w:sz="12" w:space="0" w:color="auto"/>
            </w:tcBorders>
          </w:tcPr>
          <w:p w:rsidR="00E67A5A" w:rsidRDefault="00E67A5A" w:rsidP="008C00C4">
            <w:pPr>
              <w:widowControl/>
              <w:jc w:val="center"/>
              <w:rPr>
                <w:rFonts w:asciiTheme="minorEastAsia" w:eastAsiaTheme="minorEastAsia" w:hAnsiTheme="minorEastAsia" w:cstheme="minorBidi"/>
                <w:b/>
                <w:bCs/>
                <w:szCs w:val="21"/>
                <w:lang w:bidi="ar-SA"/>
              </w:rPr>
            </w:pPr>
            <w:r>
              <w:rPr>
                <w:rFonts w:asciiTheme="minorEastAsia" w:eastAsiaTheme="minorEastAsia" w:hAnsiTheme="minorEastAsia" w:cstheme="minorBidi" w:hint="eastAsia"/>
                <w:b/>
                <w:bCs/>
                <w:szCs w:val="21"/>
                <w:lang w:bidi="ar-SA"/>
              </w:rPr>
              <w:t>登录成功</w:t>
            </w:r>
          </w:p>
        </w:tc>
        <w:tc>
          <w:tcPr>
            <w:tcW w:w="658" w:type="dxa"/>
            <w:tcBorders>
              <w:top w:val="single" w:sz="12" w:space="0" w:color="auto"/>
              <w:left w:val="doub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p>
        </w:tc>
        <w:tc>
          <w:tcPr>
            <w:tcW w:w="658" w:type="dxa"/>
            <w:tcBorders>
              <w:top w:val="single" w:sz="12" w:space="0" w:color="auto"/>
            </w:tcBorders>
          </w:tcPr>
          <w:p w:rsidR="00E67A5A" w:rsidRDefault="00E67A5A" w:rsidP="008C00C4">
            <w:pPr>
              <w:widowControl/>
              <w:jc w:val="center"/>
              <w:rPr>
                <w:rFonts w:asciiTheme="minorEastAsia" w:eastAsiaTheme="minorEastAsia" w:hAnsiTheme="minorEastAsia" w:cstheme="minorBidi"/>
                <w:szCs w:val="21"/>
                <w:lang w:bidi="ar-SA"/>
              </w:rPr>
            </w:pPr>
            <w:r>
              <w:rPr>
                <w:rFonts w:asciiTheme="minorEastAsia" w:eastAsiaTheme="minorEastAsia" w:hAnsiTheme="minorEastAsia" w:cstheme="minorBidi" w:hint="eastAsia"/>
                <w:szCs w:val="21"/>
                <w:lang w:bidi="ar-SA"/>
              </w:rPr>
              <w:t>X</w:t>
            </w:r>
          </w:p>
        </w:tc>
      </w:tr>
    </w:tbl>
    <w:p w:rsidR="00B32641" w:rsidRPr="00655C64" w:rsidRDefault="00FC2051" w:rsidP="00FC2051">
      <w:pPr>
        <w:spacing w:line="360" w:lineRule="auto"/>
        <w:jc w:val="center"/>
        <w:rPr>
          <w:rFonts w:eastAsia="黑体"/>
          <w:szCs w:val="21"/>
        </w:rPr>
      </w:pPr>
      <w:r>
        <w:rPr>
          <w:rFonts w:eastAsia="黑体" w:hint="eastAsia"/>
          <w:noProof/>
          <w:szCs w:val="21"/>
          <w:lang w:bidi="ar-SA"/>
        </w:rPr>
        <w:pict w14:anchorId="53AD38F7">
          <v:shape id="_x0000_s1067" type="#_x0000_t75" style="position:absolute;left:0;text-align:left;margin-left:-45.65pt;margin-top:12.95pt;width:512.2pt;height:135pt;z-index:251702272;mso-position-horizontal-relative:text;mso-position-vertical-relative:text">
            <v:imagedata r:id="rId90" o:title=""/>
            <w10:wrap type="square"/>
          </v:shape>
          <o:OLEObject Type="Embed" ProgID="Visio.Drawing.11" ShapeID="_x0000_s1067" DrawAspect="Content" ObjectID="_1716564870" r:id="rId91"/>
        </w:pict>
      </w:r>
      <w:r w:rsidR="00B32641">
        <w:rPr>
          <w:rFonts w:eastAsia="黑体" w:hint="eastAsia"/>
          <w:szCs w:val="21"/>
        </w:rPr>
        <w:t>图</w:t>
      </w:r>
      <w:r w:rsidR="00B32641">
        <w:rPr>
          <w:rFonts w:eastAsia="黑体" w:hint="eastAsia"/>
          <w:szCs w:val="21"/>
        </w:rPr>
        <w:t>4-21</w:t>
      </w:r>
      <w:r w:rsidR="00B32641">
        <w:rPr>
          <w:rFonts w:eastAsia="黑体" w:hint="eastAsia"/>
          <w:szCs w:val="21"/>
        </w:rPr>
        <w:t>用户登录管理判定树图</w:t>
      </w:r>
    </w:p>
    <w:p w:rsidR="00B32641" w:rsidRDefault="00B32641" w:rsidP="00B32641">
      <w:pPr>
        <w:pStyle w:val="af0"/>
        <w:numPr>
          <w:ilvl w:val="0"/>
          <w:numId w:val="8"/>
        </w:numPr>
        <w:ind w:firstLineChars="0"/>
      </w:pPr>
      <w:r>
        <w:rPr>
          <w:rFonts w:asciiTheme="minorEastAsia" w:eastAsiaTheme="minorEastAsia" w:hAnsiTheme="minorEastAsia" w:hint="eastAsia"/>
          <w:sz w:val="24"/>
          <w:szCs w:val="24"/>
        </w:rPr>
        <w:t>用户查询信息功能程序流程图</w:t>
      </w:r>
    </w:p>
    <w:p w:rsidR="00B32641" w:rsidRDefault="00B32641" w:rsidP="00B32641">
      <w:pPr>
        <w:pStyle w:val="af0"/>
        <w:spacing w:line="360" w:lineRule="auto"/>
        <w:ind w:left="420" w:firstLineChars="0"/>
      </w:pPr>
      <w:r>
        <w:rPr>
          <w:rFonts w:ascii="宋体" w:hAnsi="宋体" w:cs="宋体"/>
          <w:sz w:val="24"/>
          <w:szCs w:val="24"/>
        </w:rPr>
        <w:t>用户登陆系统后，找到电影信息查询区域，在系统提供的查询框选择想查询的电影信息，</w:t>
      </w:r>
      <w:proofErr w:type="gramStart"/>
      <w:r>
        <w:rPr>
          <w:rFonts w:ascii="宋体" w:hAnsi="宋体" w:cs="宋体"/>
          <w:sz w:val="24"/>
          <w:szCs w:val="24"/>
        </w:rPr>
        <w:t>数据爬取模块</w:t>
      </w:r>
      <w:proofErr w:type="gramEnd"/>
      <w:r>
        <w:rPr>
          <w:rFonts w:ascii="宋体" w:hAnsi="宋体" w:cs="宋体"/>
          <w:sz w:val="24"/>
          <w:szCs w:val="24"/>
        </w:rPr>
        <w:t>会根据用户的输入，</w:t>
      </w:r>
      <w:proofErr w:type="gramStart"/>
      <w:r>
        <w:rPr>
          <w:rFonts w:ascii="宋体" w:hAnsi="宋体" w:cs="宋体"/>
          <w:sz w:val="24"/>
          <w:szCs w:val="24"/>
        </w:rPr>
        <w:t>爬取网页</w:t>
      </w:r>
      <w:proofErr w:type="gramEnd"/>
      <w:r>
        <w:rPr>
          <w:rFonts w:ascii="宋体" w:hAnsi="宋体" w:cs="宋体"/>
          <w:sz w:val="24"/>
          <w:szCs w:val="24"/>
        </w:rPr>
        <w:t>信息并将结果展示给用户；如果用户输入不合法，系统会报错提示。</w:t>
      </w:r>
    </w:p>
    <w:p w:rsidR="00B32641" w:rsidRDefault="00B32641" w:rsidP="00B32641">
      <w:pPr>
        <w:pStyle w:val="af0"/>
        <w:ind w:left="420" w:firstLineChars="0" w:firstLine="0"/>
        <w:jc w:val="center"/>
      </w:pPr>
      <w:r>
        <w:object w:dxaOrig="2160" w:dyaOrig="8628">
          <v:shape id="_x0000_i1060" type="#_x0000_t75" style="width:108pt;height:431.4pt" o:ole="">
            <v:imagedata r:id="rId92" o:title=""/>
          </v:shape>
          <o:OLEObject Type="Embed" ProgID="Visio.Drawing.11" ShapeID="_x0000_i1060" DrawAspect="Content" ObjectID="_1716564867" r:id="rId93"/>
        </w:object>
      </w:r>
    </w:p>
    <w:p w:rsidR="00F935F8" w:rsidRDefault="00FD164F">
      <w:pPr>
        <w:spacing w:line="360" w:lineRule="auto"/>
        <w:ind w:firstLine="480"/>
        <w:jc w:val="center"/>
        <w:rPr>
          <w:rFonts w:eastAsia="黑体"/>
          <w:szCs w:val="21"/>
        </w:rPr>
      </w:pPr>
      <w:r>
        <w:rPr>
          <w:rFonts w:eastAsia="黑体" w:hint="eastAsia"/>
          <w:szCs w:val="21"/>
        </w:rPr>
        <w:t>图</w:t>
      </w:r>
      <w:r>
        <w:rPr>
          <w:rFonts w:eastAsia="黑体" w:hint="eastAsia"/>
          <w:szCs w:val="21"/>
        </w:rPr>
        <w:t>4-22</w:t>
      </w:r>
      <w:r>
        <w:rPr>
          <w:rFonts w:eastAsia="黑体" w:hint="eastAsia"/>
          <w:szCs w:val="21"/>
        </w:rPr>
        <w:t>用户查询信息功能程序流程图</w:t>
      </w:r>
    </w:p>
    <w:p w:rsidR="00F935F8" w:rsidRDefault="00FD164F">
      <w:pPr>
        <w:pStyle w:val="1"/>
      </w:pPr>
      <w:bookmarkStart w:id="474" w:name="_Toc105951578"/>
      <w:r>
        <w:lastRenderedPageBreak/>
        <w:t>5</w:t>
      </w:r>
      <w:r>
        <w:rPr>
          <w:rFonts w:hint="eastAsia"/>
        </w:rPr>
        <w:t>软件编码与测试</w:t>
      </w:r>
      <w:bookmarkEnd w:id="474"/>
    </w:p>
    <w:p w:rsidR="00F935F8" w:rsidRDefault="00FD164F">
      <w:pPr>
        <w:pStyle w:val="2"/>
        <w:spacing w:before="156" w:after="156" w:line="240" w:lineRule="auto"/>
      </w:pPr>
      <w:bookmarkStart w:id="475" w:name="_Toc515204406"/>
      <w:bookmarkStart w:id="476" w:name="_Toc105951579"/>
      <w:r>
        <w:t>5.1</w:t>
      </w:r>
      <w:r>
        <w:rPr>
          <w:rFonts w:hint="eastAsia"/>
        </w:rPr>
        <w:t>软件</w:t>
      </w:r>
      <w:bookmarkEnd w:id="475"/>
      <w:r>
        <w:rPr>
          <w:rFonts w:hint="eastAsia"/>
        </w:rPr>
        <w:t>编码</w:t>
      </w:r>
      <w:bookmarkEnd w:id="476"/>
    </w:p>
    <w:p w:rsidR="00F935F8" w:rsidRDefault="00FD164F">
      <w:pPr>
        <w:pStyle w:val="3"/>
        <w:rPr>
          <w:b/>
          <w:sz w:val="28"/>
          <w:szCs w:val="28"/>
        </w:rPr>
      </w:pPr>
      <w:bookmarkStart w:id="477" w:name="_Toc105951580"/>
      <w:r>
        <w:rPr>
          <w:rFonts w:hint="eastAsia"/>
          <w:b/>
          <w:sz w:val="28"/>
          <w:szCs w:val="28"/>
        </w:rPr>
        <w:t>5</w:t>
      </w:r>
      <w:r>
        <w:rPr>
          <w:b/>
          <w:sz w:val="28"/>
          <w:szCs w:val="28"/>
        </w:rPr>
        <w:t xml:space="preserve">.1.1 </w:t>
      </w:r>
      <w:r>
        <w:rPr>
          <w:rFonts w:hint="eastAsia"/>
          <w:b/>
          <w:sz w:val="28"/>
          <w:szCs w:val="28"/>
        </w:rPr>
        <w:t>编码环境简介</w:t>
      </w:r>
      <w:bookmarkEnd w:id="477"/>
    </w:p>
    <w:p w:rsidR="00F935F8" w:rsidRDefault="00FD164F">
      <w:pPr>
        <w:spacing w:line="360" w:lineRule="auto"/>
        <w:ind w:firstLineChars="200" w:firstLine="480"/>
      </w:pPr>
      <w:r>
        <w:rPr>
          <w:rFonts w:ascii="宋体" w:hAnsi="宋体" w:cs="宋体"/>
          <w:sz w:val="24"/>
          <w:szCs w:val="24"/>
        </w:rPr>
        <w:t>PyCharm是一种Python</w:t>
      </w:r>
      <w:r>
        <w:rPr>
          <w:rFonts w:ascii="宋体" w:hAnsi="宋体" w:cs="宋体" w:hint="eastAsia"/>
          <w:sz w:val="24"/>
          <w:szCs w:val="24"/>
        </w:rPr>
        <w:t xml:space="preserve"> </w:t>
      </w:r>
      <w:r>
        <w:rPr>
          <w:rFonts w:ascii="宋体" w:hAnsi="宋体" w:cs="宋体"/>
          <w:sz w:val="24"/>
          <w:szCs w:val="24"/>
        </w:rPr>
        <w:t>IDE（Integrated Development Environment，集成开发环境），带有一整套可以帮助用户在使用Python语言开发时提高其效率的工具，比如调试、语法高亮、项目管理、代码跳转、智能提示、自动完成、单元测试、版本控制。此外，该IDE提供了一些高级功能，以用于支持Django框架下的专业Web开发</w:t>
      </w:r>
      <w:r>
        <w:rPr>
          <w:rFonts w:ascii="宋体" w:hAnsi="宋体" w:cs="宋体" w:hint="eastAsia"/>
          <w:sz w:val="24"/>
          <w:szCs w:val="24"/>
        </w:rPr>
        <w:t>，</w:t>
      </w:r>
      <w:r>
        <w:rPr>
          <w:rFonts w:ascii="宋体" w:hAnsi="宋体" w:cs="宋体"/>
          <w:sz w:val="24"/>
          <w:szCs w:val="24"/>
        </w:rPr>
        <w:t>同时支持Google App Engine，</w:t>
      </w:r>
      <w:r>
        <w:rPr>
          <w:rFonts w:ascii="宋体" w:hAnsi="宋体" w:cs="宋体" w:hint="eastAsia"/>
          <w:sz w:val="24"/>
          <w:szCs w:val="24"/>
        </w:rPr>
        <w:t>除此之外</w:t>
      </w:r>
      <w:r>
        <w:rPr>
          <w:rFonts w:ascii="宋体" w:hAnsi="宋体" w:cs="宋体"/>
          <w:sz w:val="24"/>
          <w:szCs w:val="24"/>
        </w:rPr>
        <w:t>Pycharm</w:t>
      </w:r>
      <w:r>
        <w:rPr>
          <w:rFonts w:ascii="宋体" w:hAnsi="宋体" w:cs="宋体" w:hint="eastAsia"/>
          <w:sz w:val="24"/>
          <w:szCs w:val="24"/>
        </w:rPr>
        <w:t>还</w:t>
      </w:r>
      <w:r>
        <w:rPr>
          <w:rFonts w:ascii="宋体" w:hAnsi="宋体" w:cs="宋体"/>
          <w:sz w:val="24"/>
          <w:szCs w:val="24"/>
        </w:rPr>
        <w:t>支持IronPython。</w:t>
      </w:r>
    </w:p>
    <w:p w:rsidR="00F935F8" w:rsidRDefault="00FD164F">
      <w:pPr>
        <w:pStyle w:val="3"/>
        <w:rPr>
          <w:b/>
          <w:sz w:val="28"/>
          <w:szCs w:val="28"/>
        </w:rPr>
      </w:pPr>
      <w:bookmarkStart w:id="478" w:name="_Toc105951581"/>
      <w:r>
        <w:rPr>
          <w:rFonts w:hint="eastAsia"/>
          <w:b/>
          <w:sz w:val="28"/>
          <w:szCs w:val="28"/>
        </w:rPr>
        <w:t>5</w:t>
      </w:r>
      <w:r>
        <w:rPr>
          <w:b/>
          <w:sz w:val="28"/>
          <w:szCs w:val="28"/>
        </w:rPr>
        <w:t xml:space="preserve">.1.2 </w:t>
      </w:r>
      <w:r>
        <w:rPr>
          <w:rFonts w:hint="eastAsia"/>
          <w:b/>
          <w:sz w:val="28"/>
          <w:szCs w:val="28"/>
        </w:rPr>
        <w:t>编码规则简介</w:t>
      </w:r>
      <w:bookmarkEnd w:id="478"/>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源程序代码的逻辑简明清晰、易读易懂是好程序的一个重要标准，为了做到这一点，应该遵循下述规则。</w:t>
      </w:r>
    </w:p>
    <w:p w:rsidR="00F935F8" w:rsidRDefault="00FD164F">
      <w:pPr>
        <w:numPr>
          <w:ilvl w:val="0"/>
          <w:numId w:val="9"/>
        </w:numPr>
        <w:spacing w:line="360" w:lineRule="auto"/>
        <w:ind w:left="0" w:firstLine="0"/>
        <w:rPr>
          <w:rFonts w:ascii="宋体" w:hAnsi="宋体" w:cs="宋体"/>
          <w:sz w:val="24"/>
          <w:szCs w:val="24"/>
        </w:rPr>
      </w:pPr>
      <w:r>
        <w:rPr>
          <w:rFonts w:ascii="宋体" w:hAnsi="宋体" w:cs="宋体"/>
          <w:sz w:val="24"/>
          <w:szCs w:val="24"/>
        </w:rPr>
        <w:t>程序内部的文档</w:t>
      </w:r>
    </w:p>
    <w:p w:rsidR="00F935F8" w:rsidRDefault="00FD164F">
      <w:pPr>
        <w:spacing w:line="360" w:lineRule="auto"/>
        <w:ind w:firstLineChars="200" w:firstLine="480"/>
        <w:rPr>
          <w:rFonts w:ascii="宋体" w:hAnsi="宋体" w:cs="宋体"/>
          <w:sz w:val="24"/>
          <w:szCs w:val="24"/>
        </w:rPr>
      </w:pPr>
      <w:r>
        <w:rPr>
          <w:rFonts w:ascii="宋体" w:hAnsi="宋体" w:cs="宋体"/>
          <w:sz w:val="24"/>
          <w:szCs w:val="24"/>
        </w:rPr>
        <w:t>选取含义鲜明的名字，使它能正确地提示程序对象所代表的实体，这对于帮助阅读者理解程序是很重要的</w:t>
      </w:r>
      <w:r>
        <w:rPr>
          <w:rFonts w:ascii="宋体" w:hAnsi="宋体" w:cs="宋体" w:hint="eastAsia"/>
          <w:sz w:val="24"/>
          <w:szCs w:val="24"/>
        </w:rPr>
        <w:t>。</w:t>
      </w:r>
      <w:r>
        <w:rPr>
          <w:rFonts w:ascii="宋体" w:hAnsi="宋体" w:cs="宋体"/>
          <w:sz w:val="24"/>
          <w:szCs w:val="24"/>
        </w:rPr>
        <w:t>如果使用缩写，那么缩写规则应该一致，并且应该给每个名字加注解。</w:t>
      </w:r>
    </w:p>
    <w:p w:rsidR="00F935F8" w:rsidRDefault="00FD164F">
      <w:pPr>
        <w:spacing w:line="360" w:lineRule="auto"/>
        <w:ind w:firstLineChars="200" w:firstLine="480"/>
        <w:rPr>
          <w:rFonts w:ascii="宋体" w:hAnsi="宋体" w:cs="宋体"/>
          <w:sz w:val="24"/>
          <w:szCs w:val="24"/>
        </w:rPr>
      </w:pPr>
      <w:r>
        <w:rPr>
          <w:rFonts w:ascii="宋体" w:hAnsi="宋体" w:cs="宋体" w:hint="eastAsia"/>
          <w:sz w:val="24"/>
          <w:szCs w:val="24"/>
        </w:rPr>
        <w:t>命名：驼峰法命名。</w:t>
      </w:r>
    </w:p>
    <w:p w:rsidR="00F935F8" w:rsidRDefault="00FD164F">
      <w:pPr>
        <w:spacing w:line="360" w:lineRule="auto"/>
        <w:ind w:firstLineChars="200" w:firstLine="480"/>
        <w:rPr>
          <w:rFonts w:ascii="宋体" w:hAnsi="宋体" w:cs="宋体"/>
          <w:sz w:val="24"/>
          <w:szCs w:val="24"/>
        </w:rPr>
      </w:pPr>
      <w:r>
        <w:rPr>
          <w:rFonts w:ascii="宋体" w:hAnsi="宋体" w:cs="宋体" w:hint="eastAsia"/>
          <w:sz w:val="24"/>
          <w:szCs w:val="24"/>
        </w:rPr>
        <w:t>注解：</w:t>
      </w:r>
      <w:r>
        <w:rPr>
          <w:rFonts w:ascii="宋体" w:hAnsi="宋体" w:cs="宋体"/>
          <w:sz w:val="24"/>
          <w:szCs w:val="24"/>
        </w:rPr>
        <w:t>通常在每个模块开始处有一段序言性的注解，简要描述模块的功能、主要算法、接口特点、重要数据以及开发简史。插在程序中间</w:t>
      </w:r>
      <w:proofErr w:type="gramStart"/>
      <w:r>
        <w:rPr>
          <w:rFonts w:ascii="宋体" w:hAnsi="宋体" w:cs="宋体"/>
          <w:sz w:val="24"/>
          <w:szCs w:val="24"/>
        </w:rPr>
        <w:t>与一段</w:t>
      </w:r>
      <w:proofErr w:type="gramEnd"/>
      <w:r>
        <w:rPr>
          <w:rFonts w:ascii="宋体" w:hAnsi="宋体" w:cs="宋体"/>
          <w:sz w:val="24"/>
          <w:szCs w:val="24"/>
        </w:rPr>
        <w:t>程序代码有关的注解，主要解释包含这段代码的必要性。对于用高级语言书写的源程序，不需要用注解的形式把每个语句翻译成自然语言，应该利用注解提供一些额外的信息。应该用空格或空行清楚地区分注解和程序。注解的内容一定要正确，错误的注解不仅对理解程序毫无帮助，反而会妨碍对程序的理解。</w:t>
      </w:r>
    </w:p>
    <w:p w:rsidR="00F935F8" w:rsidRDefault="00FD164F">
      <w:pPr>
        <w:spacing w:line="360" w:lineRule="auto"/>
        <w:ind w:firstLineChars="200" w:firstLine="480"/>
        <w:rPr>
          <w:rFonts w:ascii="宋体" w:hAnsi="宋体" w:cs="宋体"/>
          <w:sz w:val="24"/>
          <w:szCs w:val="24"/>
        </w:rPr>
      </w:pPr>
      <w:r>
        <w:rPr>
          <w:rFonts w:ascii="宋体" w:hAnsi="宋体" w:cs="宋体"/>
          <w:sz w:val="24"/>
          <w:szCs w:val="24"/>
        </w:rPr>
        <w:t>布局：程序清单的布局对于程序的可读性也有很大影响，应该利用适当的阶梯形式使程序的层次结构清晰明显。</w:t>
      </w:r>
    </w:p>
    <w:p w:rsidR="00F935F8" w:rsidRDefault="00FD164F">
      <w:pPr>
        <w:numPr>
          <w:ilvl w:val="0"/>
          <w:numId w:val="9"/>
        </w:numPr>
        <w:spacing w:line="360" w:lineRule="auto"/>
        <w:rPr>
          <w:rFonts w:ascii="宋体" w:hAnsi="宋体" w:cs="宋体"/>
          <w:sz w:val="24"/>
          <w:szCs w:val="24"/>
        </w:rPr>
      </w:pPr>
      <w:r>
        <w:rPr>
          <w:rFonts w:ascii="宋体" w:hAnsi="宋体" w:cs="宋体"/>
          <w:sz w:val="24"/>
          <w:szCs w:val="24"/>
        </w:rPr>
        <w:t>数据说明</w:t>
      </w:r>
    </w:p>
    <w:p w:rsidR="00F935F8" w:rsidRDefault="00FD164F">
      <w:pPr>
        <w:spacing w:line="360" w:lineRule="auto"/>
        <w:ind w:firstLineChars="200" w:firstLine="480"/>
        <w:rPr>
          <w:rFonts w:ascii="宋体" w:hAnsi="宋体" w:cs="宋体"/>
          <w:sz w:val="24"/>
          <w:szCs w:val="24"/>
        </w:rPr>
      </w:pPr>
      <w:r>
        <w:rPr>
          <w:rFonts w:ascii="宋体" w:hAnsi="宋体" w:cs="宋体"/>
          <w:sz w:val="24"/>
          <w:szCs w:val="24"/>
        </w:rPr>
        <w:lastRenderedPageBreak/>
        <w:t>数据说明的次序应该标准化</w:t>
      </w:r>
      <w:r>
        <w:rPr>
          <w:rFonts w:ascii="宋体" w:hAnsi="宋体" w:cs="宋体" w:hint="eastAsia"/>
          <w:sz w:val="24"/>
          <w:szCs w:val="24"/>
        </w:rPr>
        <w:t>，</w:t>
      </w:r>
      <w:r>
        <w:rPr>
          <w:rFonts w:ascii="宋体" w:hAnsi="宋体" w:cs="宋体"/>
          <w:sz w:val="24"/>
          <w:szCs w:val="24"/>
        </w:rPr>
        <w:t>有次序就容易查阅，因此能够加速测试、调试和维护的过程。当多个变量名在一个语句中说明时，应该按字母顺序排列这些变量。如果设计时使用了一个复杂的数据结构，则应该用注解说明用程序设计语言实现这个数据结构的方法和特点。</w:t>
      </w:r>
    </w:p>
    <w:p w:rsidR="00F935F8" w:rsidRDefault="00FD164F">
      <w:pPr>
        <w:numPr>
          <w:ilvl w:val="0"/>
          <w:numId w:val="9"/>
        </w:numPr>
        <w:spacing w:line="360" w:lineRule="auto"/>
        <w:ind w:left="0" w:firstLine="0"/>
        <w:rPr>
          <w:rFonts w:ascii="宋体" w:hAnsi="宋体" w:cs="宋体"/>
          <w:sz w:val="24"/>
          <w:szCs w:val="24"/>
        </w:rPr>
      </w:pPr>
      <w:r>
        <w:rPr>
          <w:rFonts w:ascii="宋体" w:hAnsi="宋体" w:cs="宋体"/>
          <w:sz w:val="24"/>
          <w:szCs w:val="24"/>
        </w:rPr>
        <w:t>语句构造</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设计期间确定了软件的逻辑结构，然而个别语句的构造却是编写程序的一个主要任务。构造语句时应该遵循的原则是，每个语句都应该简单而直接，不能为了提高效率而使程序变得过分复杂。下述规则有助于使语句简单明了。</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·不要为了节省空间而把多个语句写在同一行。</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·尽量避免复杂的条件测试。</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·尽量减少对“非”条件的测试。</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·避免大量使用循环嵌套和条件嵌套。</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·利用括号使逻辑表达式或算术表达式的运算次序清晰直观。</w:t>
      </w:r>
    </w:p>
    <w:p w:rsidR="00F935F8" w:rsidRDefault="00FD164F">
      <w:pPr>
        <w:numPr>
          <w:ilvl w:val="0"/>
          <w:numId w:val="9"/>
        </w:numPr>
        <w:spacing w:line="360" w:lineRule="auto"/>
        <w:ind w:left="0" w:firstLine="0"/>
        <w:rPr>
          <w:rFonts w:ascii="宋体" w:hAnsi="宋体" w:cs="宋体"/>
          <w:sz w:val="24"/>
          <w:szCs w:val="24"/>
        </w:rPr>
      </w:pPr>
      <w:r>
        <w:rPr>
          <w:rFonts w:ascii="宋体" w:hAnsi="宋体" w:cs="宋体"/>
          <w:sz w:val="24"/>
          <w:szCs w:val="24"/>
        </w:rPr>
        <w:t>输入输出</w:t>
      </w:r>
    </w:p>
    <w:p w:rsidR="00F935F8" w:rsidRDefault="00FD164F">
      <w:pPr>
        <w:spacing w:line="360" w:lineRule="auto"/>
        <w:ind w:firstLine="420"/>
        <w:rPr>
          <w:rFonts w:ascii="宋体" w:hAnsi="宋体" w:cs="宋体"/>
          <w:sz w:val="24"/>
          <w:szCs w:val="24"/>
        </w:rPr>
      </w:pPr>
      <w:r>
        <w:rPr>
          <w:rFonts w:ascii="宋体" w:hAnsi="宋体" w:cs="宋体"/>
          <w:sz w:val="24"/>
          <w:szCs w:val="24"/>
        </w:rPr>
        <w:t>在设计和编写程序时应该考虑下述有关输入输出风格的规则。</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·对所有输入数据都进行检验。</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·检查输入项重要组合的合法性。</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·保持输入格式简单。</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·使用数据结束标记，不要要求用户指定数据的数目。</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·明确提示交互式输入的请求，详细说明可用的选择或边界数值。</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·当程序设计语言对格式有严格要求时，应保持输入格式一致。</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·设计良好的输出报表。</w:t>
      </w:r>
    </w:p>
    <w:p w:rsidR="00F935F8" w:rsidRDefault="00FD164F">
      <w:pPr>
        <w:spacing w:line="360" w:lineRule="auto"/>
        <w:rPr>
          <w:rFonts w:ascii="宋体" w:hAnsi="宋体" w:cs="宋体"/>
          <w:sz w:val="24"/>
          <w:szCs w:val="24"/>
        </w:rPr>
      </w:pPr>
      <w:r>
        <w:rPr>
          <w:rFonts w:ascii="宋体" w:hAnsi="宋体" w:cs="宋体" w:hint="eastAsia"/>
          <w:sz w:val="24"/>
          <w:szCs w:val="24"/>
        </w:rPr>
        <w:tab/>
      </w:r>
      <w:r>
        <w:rPr>
          <w:rFonts w:ascii="宋体" w:hAnsi="宋体" w:cs="宋体"/>
          <w:sz w:val="24"/>
          <w:szCs w:val="24"/>
        </w:rPr>
        <w:t>·给所有输出数据加标志。</w:t>
      </w:r>
    </w:p>
    <w:p w:rsidR="00F935F8" w:rsidRDefault="00FD164F">
      <w:pPr>
        <w:pStyle w:val="3"/>
        <w:rPr>
          <w:b/>
          <w:sz w:val="28"/>
          <w:szCs w:val="28"/>
        </w:rPr>
      </w:pPr>
      <w:bookmarkStart w:id="479" w:name="_Toc105951582"/>
      <w:r>
        <w:rPr>
          <w:rFonts w:hint="eastAsia"/>
          <w:b/>
          <w:sz w:val="28"/>
          <w:szCs w:val="28"/>
        </w:rPr>
        <w:lastRenderedPageBreak/>
        <w:t>5</w:t>
      </w:r>
      <w:r>
        <w:rPr>
          <w:b/>
          <w:sz w:val="28"/>
          <w:szCs w:val="28"/>
        </w:rPr>
        <w:t xml:space="preserve">.1.3 </w:t>
      </w:r>
      <w:r>
        <w:rPr>
          <w:rFonts w:hint="eastAsia"/>
          <w:b/>
          <w:sz w:val="28"/>
          <w:szCs w:val="28"/>
        </w:rPr>
        <w:t>核心代码展示</w:t>
      </w:r>
      <w:bookmarkEnd w:id="479"/>
    </w:p>
    <w:p w:rsidR="00F935F8" w:rsidRDefault="00FD164F">
      <w:pPr>
        <w:jc w:val="center"/>
      </w:pPr>
      <w:r>
        <w:rPr>
          <w:noProof/>
          <w:lang w:bidi="ar-SA"/>
        </w:rPr>
        <w:drawing>
          <wp:inline distT="0" distB="0" distL="0" distR="0" wp14:anchorId="7E52618B" wp14:editId="3974FFB7">
            <wp:extent cx="5363210" cy="411861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4"/>
                    <a:stretch>
                      <a:fillRect/>
                    </a:stretch>
                  </pic:blipFill>
                  <pic:spPr>
                    <a:xfrm>
                      <a:off x="0" y="0"/>
                      <a:ext cx="5363210" cy="4118622"/>
                    </a:xfrm>
                    <a:prstGeom prst="rect">
                      <a:avLst/>
                    </a:prstGeom>
                  </pic:spPr>
                </pic:pic>
              </a:graphicData>
            </a:graphic>
          </wp:inline>
        </w:drawing>
      </w:r>
    </w:p>
    <w:p w:rsidR="00F935F8" w:rsidRDefault="00FD164F">
      <w:pPr>
        <w:jc w:val="center"/>
        <w:rPr>
          <w:rFonts w:eastAsia="黑体"/>
          <w:szCs w:val="21"/>
        </w:rPr>
      </w:pPr>
      <w:r>
        <w:rPr>
          <w:rFonts w:eastAsia="黑体" w:hint="eastAsia"/>
          <w:szCs w:val="21"/>
        </w:rPr>
        <w:t>图</w:t>
      </w:r>
      <w:r>
        <w:rPr>
          <w:rFonts w:eastAsia="黑体" w:hint="eastAsia"/>
          <w:szCs w:val="21"/>
        </w:rPr>
        <w:t xml:space="preserve">5-1 </w:t>
      </w:r>
      <w:r>
        <w:rPr>
          <w:rFonts w:eastAsia="黑体" w:hint="eastAsia"/>
          <w:szCs w:val="21"/>
        </w:rPr>
        <w:t>跳转“数据大盘”网页代码</w:t>
      </w:r>
    </w:p>
    <w:p w:rsidR="00F935F8" w:rsidRDefault="00FD164F">
      <w:pPr>
        <w:pStyle w:val="2"/>
        <w:spacing w:before="156" w:after="156" w:line="240" w:lineRule="auto"/>
      </w:pPr>
      <w:bookmarkStart w:id="480" w:name="_Toc105951583"/>
      <w:r>
        <w:rPr>
          <w:rFonts w:hint="eastAsia"/>
        </w:rPr>
        <w:t>5</w:t>
      </w:r>
      <w:r>
        <w:t xml:space="preserve">.2 </w:t>
      </w:r>
      <w:r>
        <w:rPr>
          <w:rFonts w:hint="eastAsia"/>
        </w:rPr>
        <w:t>软件测试</w:t>
      </w:r>
      <w:bookmarkEnd w:id="480"/>
    </w:p>
    <w:p w:rsidR="00F935F8" w:rsidRDefault="00FD164F">
      <w:pPr>
        <w:pStyle w:val="3"/>
        <w:rPr>
          <w:b/>
          <w:sz w:val="28"/>
          <w:szCs w:val="28"/>
        </w:rPr>
      </w:pPr>
      <w:bookmarkStart w:id="481" w:name="_Toc105951584"/>
      <w:r>
        <w:rPr>
          <w:rFonts w:hint="eastAsia"/>
          <w:b/>
          <w:sz w:val="28"/>
          <w:szCs w:val="28"/>
        </w:rPr>
        <w:t>5</w:t>
      </w:r>
      <w:r>
        <w:rPr>
          <w:b/>
          <w:sz w:val="28"/>
          <w:szCs w:val="28"/>
        </w:rPr>
        <w:t xml:space="preserve">.2.1 </w:t>
      </w:r>
      <w:r>
        <w:rPr>
          <w:rFonts w:hint="eastAsia"/>
          <w:b/>
          <w:sz w:val="28"/>
          <w:szCs w:val="28"/>
        </w:rPr>
        <w:t>测试规范和策略叙述</w:t>
      </w:r>
      <w:bookmarkEnd w:id="481"/>
    </w:p>
    <w:p w:rsidR="00F935F8" w:rsidRDefault="00FD164F">
      <w:pPr>
        <w:numPr>
          <w:ilvl w:val="0"/>
          <w:numId w:val="10"/>
        </w:numPr>
        <w:spacing w:line="360" w:lineRule="auto"/>
        <w:rPr>
          <w:rFonts w:ascii="宋体" w:hAnsi="宋体" w:cs="宋体"/>
          <w:sz w:val="24"/>
          <w:szCs w:val="24"/>
        </w:rPr>
      </w:pPr>
      <w:r>
        <w:rPr>
          <w:rFonts w:ascii="宋体" w:hAnsi="宋体" w:cs="宋体" w:hint="eastAsia"/>
          <w:sz w:val="24"/>
          <w:szCs w:val="24"/>
        </w:rPr>
        <w:t>测试规范</w:t>
      </w:r>
    </w:p>
    <w:p w:rsidR="00F935F8" w:rsidRDefault="00FD164F">
      <w:pPr>
        <w:spacing w:line="360" w:lineRule="auto"/>
        <w:ind w:firstLineChars="200" w:firstLine="480"/>
        <w:rPr>
          <w:rFonts w:asciiTheme="minorEastAsia" w:eastAsiaTheme="minorEastAsia" w:hAnsiTheme="minorEastAsia" w:cstheme="minorEastAsia"/>
          <w:bCs/>
          <w:sz w:val="24"/>
          <w:szCs w:val="24"/>
        </w:rPr>
      </w:pPr>
      <w:r>
        <w:rPr>
          <w:rFonts w:asciiTheme="minorEastAsia" w:eastAsiaTheme="minorEastAsia" w:hAnsiTheme="minorEastAsia" w:cstheme="minorEastAsia" w:hint="eastAsia"/>
          <w:bCs/>
          <w:sz w:val="24"/>
          <w:szCs w:val="24"/>
        </w:rPr>
        <w:t>1）所有测试都应该能追溯到用户需求。</w:t>
      </w:r>
    </w:p>
    <w:p w:rsidR="00F935F8" w:rsidRDefault="00FD164F">
      <w:pPr>
        <w:spacing w:line="360" w:lineRule="auto"/>
        <w:ind w:firstLineChars="200" w:firstLine="480"/>
        <w:rPr>
          <w:rFonts w:asciiTheme="minorEastAsia" w:eastAsiaTheme="minorEastAsia" w:hAnsiTheme="minorEastAsia" w:cstheme="minorEastAsia"/>
          <w:bCs/>
          <w:sz w:val="24"/>
          <w:szCs w:val="24"/>
        </w:rPr>
      </w:pPr>
      <w:r>
        <w:rPr>
          <w:rFonts w:asciiTheme="minorEastAsia" w:eastAsiaTheme="minorEastAsia" w:hAnsiTheme="minorEastAsia" w:cstheme="minorEastAsia" w:hint="eastAsia"/>
          <w:bCs/>
          <w:sz w:val="24"/>
          <w:szCs w:val="24"/>
        </w:rPr>
        <w:t>2）应该远在测试开始之前就制定出测试计划。实际上，一旦完成了需求模型就可以着手制定测试计划，在建立了设计模型之后就可以立即开始设计详细的测试方案。因此，在编码之前就可以对所有测试工作进行计划和设计。</w:t>
      </w:r>
    </w:p>
    <w:p w:rsidR="00F935F8" w:rsidRDefault="00FD164F">
      <w:pPr>
        <w:spacing w:line="360" w:lineRule="auto"/>
        <w:ind w:firstLineChars="200" w:firstLine="480"/>
        <w:rPr>
          <w:rFonts w:asciiTheme="minorEastAsia" w:eastAsiaTheme="minorEastAsia" w:hAnsiTheme="minorEastAsia" w:cstheme="minorEastAsia"/>
          <w:bCs/>
          <w:sz w:val="24"/>
          <w:szCs w:val="24"/>
        </w:rPr>
      </w:pPr>
      <w:r>
        <w:rPr>
          <w:rFonts w:asciiTheme="minorEastAsia" w:eastAsiaTheme="minorEastAsia" w:hAnsiTheme="minorEastAsia" w:cstheme="minorEastAsia" w:hint="eastAsia"/>
          <w:bCs/>
          <w:sz w:val="24"/>
          <w:szCs w:val="24"/>
        </w:rPr>
        <w:t>3）把Pareto原理应用到软件测试中。Pareto原理说明，测试发现的错误中的80%很可能是由程序中20%的模块造成的。</w:t>
      </w:r>
    </w:p>
    <w:p w:rsidR="00F935F8" w:rsidRDefault="00FD164F">
      <w:pPr>
        <w:spacing w:line="360" w:lineRule="auto"/>
        <w:ind w:firstLineChars="200" w:firstLine="480"/>
        <w:rPr>
          <w:rFonts w:asciiTheme="minorEastAsia" w:eastAsiaTheme="minorEastAsia" w:hAnsiTheme="minorEastAsia" w:cstheme="minorEastAsia"/>
          <w:bCs/>
          <w:sz w:val="24"/>
          <w:szCs w:val="24"/>
        </w:rPr>
      </w:pPr>
      <w:r>
        <w:rPr>
          <w:rFonts w:asciiTheme="minorEastAsia" w:eastAsiaTheme="minorEastAsia" w:hAnsiTheme="minorEastAsia" w:cstheme="minorEastAsia" w:hint="eastAsia"/>
          <w:bCs/>
          <w:sz w:val="24"/>
          <w:szCs w:val="24"/>
        </w:rPr>
        <w:t>4）应该从“小规模”测试开始，并逐步进行“大规模”测试。通常，首先重点测试单个程序模块，然后把测试重点转向在集成的模块簇中寻找错误，最后在</w:t>
      </w:r>
      <w:r>
        <w:rPr>
          <w:rFonts w:asciiTheme="minorEastAsia" w:eastAsiaTheme="minorEastAsia" w:hAnsiTheme="minorEastAsia" w:cstheme="minorEastAsia" w:hint="eastAsia"/>
          <w:bCs/>
          <w:sz w:val="24"/>
          <w:szCs w:val="24"/>
        </w:rPr>
        <w:lastRenderedPageBreak/>
        <w:t>整个系统中寻找错误。</w:t>
      </w:r>
    </w:p>
    <w:p w:rsidR="00F935F8" w:rsidRDefault="00FD164F">
      <w:pPr>
        <w:spacing w:line="360" w:lineRule="auto"/>
        <w:ind w:firstLineChars="200" w:firstLine="480"/>
        <w:rPr>
          <w:rFonts w:asciiTheme="minorEastAsia" w:eastAsiaTheme="minorEastAsia" w:hAnsiTheme="minorEastAsia" w:cstheme="minorEastAsia"/>
          <w:bCs/>
          <w:sz w:val="24"/>
          <w:szCs w:val="24"/>
        </w:rPr>
      </w:pPr>
      <w:r>
        <w:rPr>
          <w:rFonts w:asciiTheme="minorEastAsia" w:eastAsiaTheme="minorEastAsia" w:hAnsiTheme="minorEastAsia" w:cstheme="minorEastAsia" w:hint="eastAsia"/>
          <w:bCs/>
          <w:sz w:val="24"/>
          <w:szCs w:val="24"/>
        </w:rPr>
        <w:t>5）穷举测试是不可能的。所谓穷举测试就是把程序所有可能的执行路径都检查一遍的测试。即使是一个中等规模的程序，其执行路径的排列数也十分庞大，由于受时间、人力口发其他资源的限制，在测试过程中不可能执行每个可能的路径，因此，测试只能证明程序中有错误，不能证明程中没有错误。但是，精心地设计测试方案，有可能充分覆盖程序逻辑并使程序达到所要求的可靠性。</w:t>
      </w:r>
    </w:p>
    <w:p w:rsidR="00F935F8" w:rsidRDefault="00FD164F">
      <w:pPr>
        <w:spacing w:line="360" w:lineRule="auto"/>
        <w:ind w:firstLineChars="200" w:firstLine="480"/>
        <w:rPr>
          <w:rFonts w:ascii="宋体" w:hAnsi="宋体" w:cs="宋体"/>
          <w:sz w:val="24"/>
          <w:szCs w:val="24"/>
        </w:rPr>
      </w:pPr>
      <w:r>
        <w:rPr>
          <w:rFonts w:asciiTheme="minorEastAsia" w:eastAsiaTheme="minorEastAsia" w:hAnsiTheme="minorEastAsia" w:cstheme="minorEastAsia" w:hint="eastAsia"/>
          <w:bCs/>
          <w:sz w:val="24"/>
          <w:szCs w:val="24"/>
        </w:rPr>
        <w:t>6）为了达到最佳的测试效果，应该由独立的第三</w:t>
      </w:r>
      <w:proofErr w:type="gramStart"/>
      <w:r>
        <w:rPr>
          <w:rFonts w:asciiTheme="minorEastAsia" w:eastAsiaTheme="minorEastAsia" w:hAnsiTheme="minorEastAsia" w:cstheme="minorEastAsia" w:hint="eastAsia"/>
          <w:bCs/>
          <w:sz w:val="24"/>
          <w:szCs w:val="24"/>
        </w:rPr>
        <w:t>方从事</w:t>
      </w:r>
      <w:proofErr w:type="gramEnd"/>
      <w:r>
        <w:rPr>
          <w:rFonts w:asciiTheme="minorEastAsia" w:eastAsiaTheme="minorEastAsia" w:hAnsiTheme="minorEastAsia" w:cstheme="minorEastAsia" w:hint="eastAsia"/>
          <w:bCs/>
          <w:sz w:val="24"/>
          <w:szCs w:val="24"/>
        </w:rPr>
        <w:t>测试工作。所谓“最佳效是指有最大可能性发现错误的测试。</w:t>
      </w:r>
    </w:p>
    <w:p w:rsidR="00F935F8" w:rsidRDefault="00FD164F">
      <w:pPr>
        <w:numPr>
          <w:ilvl w:val="0"/>
          <w:numId w:val="10"/>
        </w:numPr>
        <w:spacing w:line="360" w:lineRule="auto"/>
        <w:rPr>
          <w:rFonts w:ascii="宋体" w:hAnsi="宋体" w:cs="宋体"/>
          <w:sz w:val="24"/>
          <w:szCs w:val="24"/>
        </w:rPr>
      </w:pPr>
      <w:r>
        <w:rPr>
          <w:rFonts w:ascii="宋体" w:hAnsi="宋体" w:cs="宋体" w:hint="eastAsia"/>
          <w:sz w:val="24"/>
          <w:szCs w:val="24"/>
        </w:rPr>
        <w:t>测试方法</w:t>
      </w:r>
    </w:p>
    <w:p w:rsidR="00F935F8" w:rsidRDefault="00FD164F">
      <w:pPr>
        <w:spacing w:line="360" w:lineRule="auto"/>
        <w:ind w:firstLineChars="200" w:firstLine="480"/>
        <w:rPr>
          <w:rFonts w:asciiTheme="minorEastAsia" w:eastAsiaTheme="minorEastAsia" w:hAnsiTheme="minorEastAsia" w:cs="宋体"/>
          <w:sz w:val="24"/>
          <w:szCs w:val="24"/>
        </w:rPr>
      </w:pPr>
      <w:r>
        <w:rPr>
          <w:rFonts w:asciiTheme="minorEastAsia" w:eastAsiaTheme="minorEastAsia" w:hAnsiTheme="minorEastAsia" w:cstheme="minorEastAsia" w:hint="eastAsia"/>
          <w:bCs/>
          <w:sz w:val="24"/>
          <w:szCs w:val="24"/>
        </w:rPr>
        <w:t>对于本系统的</w:t>
      </w:r>
      <w:r>
        <w:rPr>
          <w:rFonts w:asciiTheme="minorEastAsia" w:eastAsiaTheme="minorEastAsia" w:hAnsiTheme="minorEastAsia" w:cs="宋体"/>
          <w:bCs/>
          <w:sz w:val="24"/>
          <w:szCs w:val="24"/>
        </w:rPr>
        <w:t>测试</w:t>
      </w:r>
      <w:r>
        <w:rPr>
          <w:rFonts w:asciiTheme="minorEastAsia" w:eastAsiaTheme="minorEastAsia" w:hAnsiTheme="minorEastAsia" w:cs="宋体" w:hint="eastAsia"/>
          <w:bCs/>
          <w:sz w:val="24"/>
          <w:szCs w:val="24"/>
        </w:rPr>
        <w:t>采用</w:t>
      </w:r>
      <w:r>
        <w:rPr>
          <w:rFonts w:asciiTheme="minorEastAsia" w:eastAsiaTheme="minorEastAsia" w:hAnsiTheme="minorEastAsia" w:cs="宋体"/>
          <w:bCs/>
          <w:sz w:val="24"/>
          <w:szCs w:val="24"/>
        </w:rPr>
        <w:t>两种方法：一种方法称为黑盒测试</w:t>
      </w:r>
      <w:r>
        <w:rPr>
          <w:rFonts w:asciiTheme="minorEastAsia" w:eastAsiaTheme="minorEastAsia" w:hAnsiTheme="minorEastAsia" w:cs="宋体" w:hint="eastAsia"/>
          <w:bCs/>
          <w:sz w:val="24"/>
          <w:szCs w:val="24"/>
        </w:rPr>
        <w:t>，</w:t>
      </w:r>
      <w:r>
        <w:rPr>
          <w:rFonts w:asciiTheme="minorEastAsia" w:eastAsiaTheme="minorEastAsia" w:hAnsiTheme="minorEastAsia" w:cs="宋体"/>
          <w:bCs/>
          <w:sz w:val="24"/>
          <w:szCs w:val="24"/>
        </w:rPr>
        <w:t>已知产品应该具有的功能，通过测试来检</w:t>
      </w:r>
      <w:r>
        <w:rPr>
          <w:rFonts w:asciiTheme="minorEastAsia" w:eastAsiaTheme="minorEastAsia" w:hAnsiTheme="minorEastAsia" w:cs="宋体"/>
          <w:sz w:val="24"/>
          <w:szCs w:val="24"/>
        </w:rPr>
        <w:t>验是否每个功能都能正常使用；</w:t>
      </w:r>
      <w:r>
        <w:rPr>
          <w:rFonts w:asciiTheme="minorEastAsia" w:eastAsiaTheme="minorEastAsia" w:hAnsiTheme="minorEastAsia" w:cs="宋体" w:hint="eastAsia"/>
          <w:sz w:val="24"/>
          <w:szCs w:val="24"/>
        </w:rPr>
        <w:t>另</w:t>
      </w:r>
      <w:r>
        <w:rPr>
          <w:rFonts w:asciiTheme="minorEastAsia" w:eastAsiaTheme="minorEastAsia" w:hAnsiTheme="minorEastAsia" w:cs="宋体"/>
          <w:sz w:val="24"/>
          <w:szCs w:val="24"/>
        </w:rPr>
        <w:t>一种方法</w:t>
      </w:r>
      <w:proofErr w:type="gramStart"/>
      <w:r>
        <w:rPr>
          <w:rFonts w:asciiTheme="minorEastAsia" w:eastAsiaTheme="minorEastAsia" w:hAnsiTheme="minorEastAsia" w:cs="宋体"/>
          <w:sz w:val="24"/>
          <w:szCs w:val="24"/>
        </w:rPr>
        <w:t>称为白盒测试</w:t>
      </w:r>
      <w:proofErr w:type="gramEnd"/>
      <w:r>
        <w:rPr>
          <w:rFonts w:asciiTheme="minorEastAsia" w:eastAsiaTheme="minorEastAsia" w:hAnsiTheme="minorEastAsia" w:cs="宋体" w:hint="eastAsia"/>
          <w:sz w:val="24"/>
          <w:szCs w:val="24"/>
        </w:rPr>
        <w:t>，已</w:t>
      </w:r>
      <w:r>
        <w:rPr>
          <w:rFonts w:asciiTheme="minorEastAsia" w:eastAsiaTheme="minorEastAsia" w:hAnsiTheme="minorEastAsia" w:cs="宋体"/>
          <w:sz w:val="24"/>
          <w:szCs w:val="24"/>
        </w:rPr>
        <w:t>知产品的内部工作过程，通过测试来检验产品内部动作是否按照规格说明书的规定正常进行。</w:t>
      </w:r>
    </w:p>
    <w:p w:rsidR="00F935F8" w:rsidRDefault="00FD164F">
      <w:pPr>
        <w:spacing w:line="360" w:lineRule="auto"/>
        <w:ind w:firstLineChars="200" w:firstLine="480"/>
        <w:rPr>
          <w:rFonts w:asciiTheme="minorEastAsia" w:eastAsiaTheme="minorEastAsia" w:hAnsiTheme="minorEastAsia" w:cs="宋体"/>
          <w:sz w:val="24"/>
          <w:szCs w:val="24"/>
        </w:rPr>
      </w:pPr>
      <w:r>
        <w:rPr>
          <w:rFonts w:asciiTheme="minorEastAsia" w:eastAsiaTheme="minorEastAsia" w:hAnsiTheme="minorEastAsia" w:cs="宋体"/>
          <w:sz w:val="24"/>
          <w:szCs w:val="24"/>
        </w:rPr>
        <w:t>对于软件测试而言，黑盒测试法把程序看作一个黑盒子，完全不考虑程序的内部结构和处理过程。也就是说，黑盒测试是在程序接口进行的测试，它只检查程序功能是否能按照规格说明书的规定正常使用，程序是否能适当地接收输入数据并产生正确的输出信息，程序运行过程中能否保持外部信息(例如数据库或文件)的完整性。黑盒测试又称为功能测试。</w:t>
      </w:r>
    </w:p>
    <w:p w:rsidR="00F935F8" w:rsidRDefault="00FD164F">
      <w:pPr>
        <w:spacing w:line="360" w:lineRule="auto"/>
        <w:ind w:firstLineChars="200" w:firstLine="480"/>
        <w:rPr>
          <w:rFonts w:asciiTheme="minorEastAsia" w:eastAsiaTheme="minorEastAsia" w:hAnsiTheme="minorEastAsia" w:cs="宋体"/>
          <w:sz w:val="24"/>
          <w:szCs w:val="24"/>
        </w:rPr>
      </w:pPr>
      <w:proofErr w:type="gramStart"/>
      <w:r>
        <w:rPr>
          <w:rFonts w:asciiTheme="minorEastAsia" w:eastAsiaTheme="minorEastAsia" w:hAnsiTheme="minorEastAsia" w:cs="宋体" w:hint="eastAsia"/>
          <w:sz w:val="24"/>
          <w:szCs w:val="24"/>
        </w:rPr>
        <w:t>白盒测试</w:t>
      </w:r>
      <w:proofErr w:type="gramEnd"/>
      <w:r>
        <w:rPr>
          <w:rFonts w:asciiTheme="minorEastAsia" w:eastAsiaTheme="minorEastAsia" w:hAnsiTheme="minorEastAsia" w:cs="宋体"/>
          <w:sz w:val="24"/>
          <w:szCs w:val="24"/>
        </w:rPr>
        <w:t>法与黑盒测试法相反，它的前提是可以把程序看成装在一个透明的白盒子里，测试者完全知道程序的结构和处理算法。这种方法按照程序内部的逻辑测试程序，检测程序中的主要执行通路是否都能按预定要求正确工作。</w:t>
      </w:r>
      <w:proofErr w:type="gramStart"/>
      <w:r>
        <w:rPr>
          <w:rFonts w:asciiTheme="minorEastAsia" w:eastAsiaTheme="minorEastAsia" w:hAnsiTheme="minorEastAsia" w:cs="宋体"/>
          <w:sz w:val="24"/>
          <w:szCs w:val="24"/>
        </w:rPr>
        <w:t>白盒测试</w:t>
      </w:r>
      <w:proofErr w:type="gramEnd"/>
      <w:r>
        <w:rPr>
          <w:rFonts w:asciiTheme="minorEastAsia" w:eastAsiaTheme="minorEastAsia" w:hAnsiTheme="minorEastAsia" w:cs="宋体"/>
          <w:sz w:val="24"/>
          <w:szCs w:val="24"/>
        </w:rPr>
        <w:t>又称为结构测试。</w:t>
      </w:r>
    </w:p>
    <w:p w:rsidR="00F935F8" w:rsidRDefault="00FD164F">
      <w:pPr>
        <w:pStyle w:val="3"/>
        <w:rPr>
          <w:b/>
          <w:sz w:val="28"/>
          <w:szCs w:val="28"/>
        </w:rPr>
      </w:pPr>
      <w:bookmarkStart w:id="482" w:name="_Toc105951585"/>
      <w:r>
        <w:rPr>
          <w:rFonts w:hint="eastAsia"/>
          <w:b/>
          <w:sz w:val="28"/>
          <w:szCs w:val="28"/>
        </w:rPr>
        <w:t>5</w:t>
      </w:r>
      <w:r>
        <w:rPr>
          <w:b/>
          <w:sz w:val="28"/>
          <w:szCs w:val="28"/>
        </w:rPr>
        <w:t xml:space="preserve">.2.2 </w:t>
      </w:r>
      <w:r>
        <w:rPr>
          <w:rFonts w:hint="eastAsia"/>
          <w:b/>
          <w:sz w:val="28"/>
          <w:szCs w:val="28"/>
        </w:rPr>
        <w:t>软件交互场景描述</w:t>
      </w:r>
      <w:bookmarkEnd w:id="482"/>
    </w:p>
    <w:p w:rsidR="00F935F8" w:rsidRDefault="00FD164F">
      <w:pPr>
        <w:pStyle w:val="3"/>
        <w:rPr>
          <w:b/>
          <w:sz w:val="28"/>
          <w:szCs w:val="28"/>
        </w:rPr>
      </w:pPr>
      <w:bookmarkStart w:id="483" w:name="_Toc105951586"/>
      <w:r>
        <w:rPr>
          <w:rFonts w:hint="eastAsia"/>
          <w:b/>
          <w:sz w:val="28"/>
          <w:szCs w:val="28"/>
        </w:rPr>
        <w:t>5</w:t>
      </w:r>
      <w:r>
        <w:rPr>
          <w:b/>
          <w:sz w:val="28"/>
          <w:szCs w:val="28"/>
        </w:rPr>
        <w:t>.2.3</w:t>
      </w:r>
      <w:r>
        <w:rPr>
          <w:rFonts w:hint="eastAsia"/>
          <w:b/>
          <w:sz w:val="28"/>
          <w:szCs w:val="28"/>
        </w:rPr>
        <w:t>黑盒测试用例设计及测试结果</w:t>
      </w:r>
      <w:bookmarkEnd w:id="483"/>
    </w:p>
    <w:p w:rsidR="00F935F8" w:rsidRDefault="00FD164F">
      <w:pPr>
        <w:spacing w:line="360" w:lineRule="auto"/>
        <w:ind w:firstLineChars="200" w:firstLine="480"/>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黑盒测试着重测试软件功能，黑盒测试并不能</w:t>
      </w:r>
      <w:proofErr w:type="gramStart"/>
      <w:r>
        <w:rPr>
          <w:rFonts w:asciiTheme="minorEastAsia" w:eastAsiaTheme="minorEastAsia" w:hAnsiTheme="minorEastAsia" w:cs="宋体" w:hint="eastAsia"/>
          <w:sz w:val="24"/>
          <w:szCs w:val="24"/>
        </w:rPr>
        <w:t>取代白盒测试</w:t>
      </w:r>
      <w:proofErr w:type="gramEnd"/>
      <w:r>
        <w:rPr>
          <w:rFonts w:asciiTheme="minorEastAsia" w:eastAsiaTheme="minorEastAsia" w:hAnsiTheme="minorEastAsia" w:cs="宋体" w:hint="eastAsia"/>
          <w:sz w:val="24"/>
          <w:szCs w:val="24"/>
        </w:rPr>
        <w:t>，黑盒测试</w:t>
      </w:r>
      <w:proofErr w:type="gramStart"/>
      <w:r>
        <w:rPr>
          <w:rFonts w:asciiTheme="minorEastAsia" w:eastAsiaTheme="minorEastAsia" w:hAnsiTheme="minorEastAsia" w:cs="宋体" w:hint="eastAsia"/>
          <w:sz w:val="24"/>
          <w:szCs w:val="24"/>
        </w:rPr>
        <w:t>与白盒测试</w:t>
      </w:r>
      <w:proofErr w:type="gramEnd"/>
      <w:r>
        <w:rPr>
          <w:rFonts w:asciiTheme="minorEastAsia" w:eastAsiaTheme="minorEastAsia" w:hAnsiTheme="minorEastAsia" w:cs="宋体" w:hint="eastAsia"/>
          <w:sz w:val="24"/>
          <w:szCs w:val="24"/>
        </w:rPr>
        <w:t>相互补充，黑盒测试可能</w:t>
      </w:r>
      <w:proofErr w:type="gramStart"/>
      <w:r>
        <w:rPr>
          <w:rFonts w:asciiTheme="minorEastAsia" w:eastAsiaTheme="minorEastAsia" w:hAnsiTheme="minorEastAsia" w:cs="宋体" w:hint="eastAsia"/>
          <w:sz w:val="24"/>
          <w:szCs w:val="24"/>
        </w:rPr>
        <w:t>发现白盒测试</w:t>
      </w:r>
      <w:proofErr w:type="gramEnd"/>
      <w:r>
        <w:rPr>
          <w:rFonts w:asciiTheme="minorEastAsia" w:eastAsiaTheme="minorEastAsia" w:hAnsiTheme="minorEastAsia" w:cs="宋体" w:hint="eastAsia"/>
          <w:sz w:val="24"/>
          <w:szCs w:val="24"/>
        </w:rPr>
        <w:t>不容易发现的其他类型的错误。黑盒测试是从用户的角度出发，设计相关的测试条件，发现具体的错误。如功能不</w:t>
      </w:r>
      <w:r>
        <w:rPr>
          <w:rFonts w:asciiTheme="minorEastAsia" w:eastAsiaTheme="minorEastAsia" w:hAnsiTheme="minorEastAsia" w:cs="宋体" w:hint="eastAsia"/>
          <w:sz w:val="24"/>
          <w:szCs w:val="24"/>
        </w:rPr>
        <w:lastRenderedPageBreak/>
        <w:t>正确、界面错误、数据结构错误或外部数据库访问错误及性能错误。</w:t>
      </w:r>
    </w:p>
    <w:p w:rsidR="00F935F8" w:rsidRDefault="00FD164F">
      <w:pPr>
        <w:spacing w:line="360" w:lineRule="auto"/>
        <w:ind w:firstLineChars="200" w:firstLine="480"/>
        <w:rPr>
          <w:rFonts w:asciiTheme="minorEastAsia" w:eastAsiaTheme="minorEastAsia" w:hAnsiTheme="minorEastAsia" w:cs="宋体"/>
          <w:sz w:val="24"/>
          <w:szCs w:val="24"/>
        </w:rPr>
      </w:pPr>
      <w:proofErr w:type="gramStart"/>
      <w:r>
        <w:rPr>
          <w:rFonts w:asciiTheme="minorEastAsia" w:eastAsiaTheme="minorEastAsia" w:hAnsiTheme="minorEastAsia" w:cs="宋体" w:hint="eastAsia"/>
          <w:sz w:val="24"/>
          <w:szCs w:val="24"/>
        </w:rPr>
        <w:t>白盒测试</w:t>
      </w:r>
      <w:proofErr w:type="gramEnd"/>
      <w:r>
        <w:rPr>
          <w:rFonts w:asciiTheme="minorEastAsia" w:eastAsiaTheme="minorEastAsia" w:hAnsiTheme="minorEastAsia" w:cs="宋体" w:hint="eastAsia"/>
          <w:sz w:val="24"/>
          <w:szCs w:val="24"/>
        </w:rPr>
        <w:t>在测试过程的早期阶段进行，而黑盒测试主要用于测试过程的后期。</w:t>
      </w:r>
    </w:p>
    <w:p w:rsidR="00F935F8" w:rsidRDefault="00FD164F">
      <w:pPr>
        <w:spacing w:line="360" w:lineRule="auto"/>
        <w:ind w:firstLineChars="200" w:firstLine="480"/>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黑盒测试的测试用例集相较</w:t>
      </w:r>
      <w:proofErr w:type="gramStart"/>
      <w:r>
        <w:rPr>
          <w:rFonts w:asciiTheme="minorEastAsia" w:eastAsiaTheme="minorEastAsia" w:hAnsiTheme="minorEastAsia" w:cs="宋体" w:hint="eastAsia"/>
          <w:sz w:val="24"/>
          <w:szCs w:val="24"/>
        </w:rPr>
        <w:t>与白盒测试</w:t>
      </w:r>
      <w:proofErr w:type="gramEnd"/>
      <w:r>
        <w:rPr>
          <w:rFonts w:asciiTheme="minorEastAsia" w:eastAsiaTheme="minorEastAsia" w:hAnsiTheme="minorEastAsia" w:cs="宋体" w:hint="eastAsia"/>
          <w:sz w:val="24"/>
          <w:szCs w:val="24"/>
        </w:rPr>
        <w:t>应满足两个条件：</w:t>
      </w:r>
    </w:p>
    <w:p w:rsidR="00F935F8" w:rsidRDefault="00FD164F">
      <w:pPr>
        <w:spacing w:line="360" w:lineRule="auto"/>
        <w:ind w:firstLineChars="200" w:firstLine="480"/>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条件</w:t>
      </w:r>
      <w:proofErr w:type="gramStart"/>
      <w:r>
        <w:rPr>
          <w:rFonts w:asciiTheme="minorEastAsia" w:eastAsiaTheme="minorEastAsia" w:hAnsiTheme="minorEastAsia" w:cs="宋体" w:hint="eastAsia"/>
          <w:sz w:val="24"/>
          <w:szCs w:val="24"/>
        </w:rPr>
        <w:t>一</w:t>
      </w:r>
      <w:proofErr w:type="gramEnd"/>
      <w:r>
        <w:rPr>
          <w:rFonts w:asciiTheme="minorEastAsia" w:eastAsiaTheme="minorEastAsia" w:hAnsiTheme="minorEastAsia" w:cs="宋体" w:hint="eastAsia"/>
          <w:sz w:val="24"/>
          <w:szCs w:val="24"/>
        </w:rPr>
        <w:t>：测试用例应能减少为达到合理测试所需要设计的测试用例的总数。</w:t>
      </w:r>
    </w:p>
    <w:p w:rsidR="00F935F8" w:rsidRDefault="00FD164F">
      <w:pPr>
        <w:spacing w:line="360" w:lineRule="auto"/>
        <w:ind w:firstLineChars="200" w:firstLine="480"/>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条件二：所测试的用例条件应能够告诉人们是否存在某些类型的错误。</w:t>
      </w:r>
    </w:p>
    <w:p w:rsidR="00F935F8" w:rsidRDefault="00FD164F">
      <w:pPr>
        <w:pStyle w:val="4"/>
        <w:rPr>
          <w:rFonts w:asciiTheme="majorEastAsia" w:hAnsiTheme="majorEastAsia"/>
        </w:rPr>
      </w:pPr>
      <w:bookmarkStart w:id="484" w:name="_Toc75908425"/>
      <w:r>
        <w:rPr>
          <w:rFonts w:ascii="Times New Roman" w:eastAsia="宋体" w:hAnsi="Times New Roman" w:cs="Times New Roman" w:hint="eastAsia"/>
        </w:rPr>
        <w:t>5</w:t>
      </w:r>
      <w:r>
        <w:rPr>
          <w:rFonts w:ascii="Times New Roman" w:eastAsia="宋体" w:hAnsi="Times New Roman" w:cs="Times New Roman"/>
        </w:rPr>
        <w:t>.2.3.1</w:t>
      </w:r>
      <w:r>
        <w:rPr>
          <w:rFonts w:asciiTheme="majorEastAsia" w:hAnsiTheme="majorEastAsia" w:hint="eastAsia"/>
        </w:rPr>
        <w:t>等价划分</w:t>
      </w:r>
      <w:bookmarkEnd w:id="484"/>
    </w:p>
    <w:p w:rsidR="00F935F8" w:rsidRDefault="00FD164F">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等价划分法力图设计出能发现若干类程序错误的测试用例，从而减少必须设计的测试用例数目。</w:t>
      </w:r>
    </w:p>
    <w:p w:rsidR="00F935F8" w:rsidRDefault="00FD164F">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根据等价划分类的原则，划分出下列对应的有效等价类和无效等价类：</w:t>
      </w:r>
    </w:p>
    <w:p w:rsidR="00F935F8" w:rsidRDefault="00FD164F">
      <w:pPr>
        <w:pStyle w:val="af0"/>
        <w:numPr>
          <w:ilvl w:val="0"/>
          <w:numId w:val="11"/>
        </w:numPr>
        <w:spacing w:line="360" w:lineRule="auto"/>
        <w:ind w:left="0" w:firstLineChars="0" w:firstLine="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账号信息</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1）有效输入等价类有</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①11位数字</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②账号存在</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③仅含数字不含其他字符</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2）无效输入等价类有</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①含10位数字</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②含12位数字</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③账号不存在</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④除数字外含其他字符</w:t>
      </w:r>
    </w:p>
    <w:p w:rsidR="00F935F8" w:rsidRDefault="00FD164F">
      <w:pPr>
        <w:pStyle w:val="af0"/>
        <w:numPr>
          <w:ilvl w:val="0"/>
          <w:numId w:val="11"/>
        </w:numPr>
        <w:spacing w:line="360" w:lineRule="auto"/>
        <w:ind w:left="0" w:firstLineChars="0" w:firstLine="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密码信息</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1）有效输入等价类</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①8位数字</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②由数字开头</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③仅由数字组成</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2）无效输入等价类</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①含7位数字</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②含9位数字</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③以其余字母开头</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④含数字外的其余字符</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根据上述划分的等价类，可以设计出下述的测试方案</w:t>
      </w:r>
    </w:p>
    <w:p w:rsidR="00F935F8" w:rsidRDefault="00FD164F">
      <w:pPr>
        <w:spacing w:line="360" w:lineRule="auto"/>
        <w:ind w:firstLineChars="200" w:firstLine="420"/>
        <w:jc w:val="center"/>
        <w:rPr>
          <w:rFonts w:eastAsia="黑体"/>
          <w:szCs w:val="21"/>
        </w:rPr>
      </w:pPr>
      <w:r>
        <w:rPr>
          <w:rFonts w:eastAsia="黑体" w:hint="eastAsia"/>
          <w:szCs w:val="21"/>
        </w:rPr>
        <w:t>表</w:t>
      </w:r>
      <w:r>
        <w:rPr>
          <w:rFonts w:eastAsia="黑体" w:hint="eastAsia"/>
          <w:szCs w:val="21"/>
        </w:rPr>
        <w:t>5-</w:t>
      </w:r>
      <w:r>
        <w:rPr>
          <w:rFonts w:eastAsia="黑体"/>
          <w:szCs w:val="21"/>
        </w:rPr>
        <w:t>1</w:t>
      </w:r>
      <w:r>
        <w:rPr>
          <w:rFonts w:eastAsia="黑体" w:hint="eastAsia"/>
          <w:szCs w:val="21"/>
        </w:rPr>
        <w:t xml:space="preserve"> </w:t>
      </w:r>
      <w:r>
        <w:rPr>
          <w:rFonts w:eastAsia="黑体" w:hint="eastAsia"/>
          <w:szCs w:val="21"/>
        </w:rPr>
        <w:t>用户登录模块黑盒测试</w:t>
      </w:r>
      <w:r>
        <w:rPr>
          <w:rFonts w:eastAsia="黑体" w:hint="eastAsia"/>
          <w:szCs w:val="21"/>
        </w:rPr>
        <w:t>-</w:t>
      </w:r>
      <w:r>
        <w:rPr>
          <w:rFonts w:eastAsia="黑体" w:hint="eastAsia"/>
          <w:szCs w:val="21"/>
        </w:rPr>
        <w:t>等价类的划分</w:t>
      </w:r>
    </w:p>
    <w:tbl>
      <w:tblPr>
        <w:tblStyle w:val="ab"/>
        <w:tblW w:w="0" w:type="auto"/>
        <w:jc w:val="center"/>
        <w:tblLook w:val="04A0" w:firstRow="1" w:lastRow="0" w:firstColumn="1" w:lastColumn="0" w:noHBand="0" w:noVBand="1"/>
      </w:tblPr>
      <w:tblGrid>
        <w:gridCol w:w="1704"/>
        <w:gridCol w:w="1704"/>
        <w:gridCol w:w="1704"/>
        <w:gridCol w:w="1705"/>
        <w:gridCol w:w="1705"/>
      </w:tblGrid>
      <w:tr w:rsidR="00F935F8">
        <w:trPr>
          <w:trHeight w:val="510"/>
          <w:tblHeader/>
          <w:jc w:val="center"/>
        </w:trPr>
        <w:tc>
          <w:tcPr>
            <w:tcW w:w="1704" w:type="dxa"/>
            <w:tcBorders>
              <w:top w:val="single" w:sz="12" w:space="0" w:color="auto"/>
              <w:left w:val="nil"/>
              <w:bottom w:val="single" w:sz="6" w:space="0" w:color="auto"/>
              <w:right w:val="nil"/>
            </w:tcBorders>
            <w:vAlign w:val="center"/>
          </w:tcPr>
          <w:p w:rsidR="00F935F8" w:rsidRDefault="00FD164F">
            <w:pPr>
              <w:jc w:val="center"/>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输入条件</w:t>
            </w:r>
          </w:p>
        </w:tc>
        <w:tc>
          <w:tcPr>
            <w:tcW w:w="1704" w:type="dxa"/>
            <w:tcBorders>
              <w:top w:val="single" w:sz="12" w:space="0" w:color="auto"/>
              <w:left w:val="nil"/>
              <w:bottom w:val="single" w:sz="6" w:space="0" w:color="auto"/>
              <w:right w:val="nil"/>
            </w:tcBorders>
            <w:vAlign w:val="center"/>
          </w:tcPr>
          <w:p w:rsidR="00F935F8" w:rsidRDefault="00FD164F">
            <w:pPr>
              <w:jc w:val="center"/>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有效等价类</w:t>
            </w:r>
          </w:p>
        </w:tc>
        <w:tc>
          <w:tcPr>
            <w:tcW w:w="1704" w:type="dxa"/>
            <w:tcBorders>
              <w:top w:val="single" w:sz="12" w:space="0" w:color="auto"/>
              <w:left w:val="nil"/>
              <w:bottom w:val="single" w:sz="6" w:space="0" w:color="auto"/>
              <w:right w:val="nil"/>
            </w:tcBorders>
            <w:vAlign w:val="center"/>
          </w:tcPr>
          <w:p w:rsidR="00F935F8" w:rsidRDefault="00FD164F">
            <w:pPr>
              <w:jc w:val="center"/>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编号</w:t>
            </w:r>
          </w:p>
        </w:tc>
        <w:tc>
          <w:tcPr>
            <w:tcW w:w="1705" w:type="dxa"/>
            <w:tcBorders>
              <w:top w:val="single" w:sz="12" w:space="0" w:color="auto"/>
              <w:left w:val="nil"/>
              <w:bottom w:val="single" w:sz="6" w:space="0" w:color="auto"/>
              <w:right w:val="nil"/>
            </w:tcBorders>
            <w:vAlign w:val="center"/>
          </w:tcPr>
          <w:p w:rsidR="00F935F8" w:rsidRDefault="00FD164F">
            <w:pPr>
              <w:jc w:val="center"/>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无效等价类</w:t>
            </w:r>
          </w:p>
        </w:tc>
        <w:tc>
          <w:tcPr>
            <w:tcW w:w="1705" w:type="dxa"/>
            <w:tcBorders>
              <w:top w:val="single" w:sz="12" w:space="0" w:color="auto"/>
              <w:left w:val="nil"/>
              <w:bottom w:val="single" w:sz="6" w:space="0" w:color="auto"/>
              <w:right w:val="nil"/>
            </w:tcBorders>
            <w:vAlign w:val="center"/>
          </w:tcPr>
          <w:p w:rsidR="00F935F8" w:rsidRDefault="00FD164F">
            <w:pPr>
              <w:jc w:val="center"/>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编号</w:t>
            </w:r>
          </w:p>
        </w:tc>
      </w:tr>
      <w:tr w:rsidR="00F935F8">
        <w:trPr>
          <w:jc w:val="center"/>
        </w:trPr>
        <w:tc>
          <w:tcPr>
            <w:tcW w:w="1704" w:type="dxa"/>
            <w:vMerge w:val="restart"/>
            <w:tcBorders>
              <w:top w:val="single" w:sz="6" w:space="0" w:color="auto"/>
              <w:left w:val="nil"/>
              <w:bottom w:val="nil"/>
              <w:right w:val="nil"/>
            </w:tcBorders>
            <w:textDirection w:val="tbRlV"/>
            <w:vAlign w:val="center"/>
          </w:tcPr>
          <w:p w:rsidR="00F935F8" w:rsidRDefault="00FD164F">
            <w:pPr>
              <w:ind w:left="113" w:right="113"/>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w:t>
            </w:r>
          </w:p>
        </w:tc>
        <w:tc>
          <w:tcPr>
            <w:tcW w:w="1704" w:type="dxa"/>
            <w:tcBorders>
              <w:top w:val="single" w:sz="6" w:space="0" w:color="auto"/>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11个数字</w:t>
            </w:r>
          </w:p>
        </w:tc>
        <w:tc>
          <w:tcPr>
            <w:tcW w:w="1704" w:type="dxa"/>
            <w:tcBorders>
              <w:top w:val="single" w:sz="6" w:space="0" w:color="auto"/>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1705" w:type="dxa"/>
            <w:tcBorders>
              <w:top w:val="single" w:sz="6" w:space="0" w:color="auto"/>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10个数字</w:t>
            </w:r>
          </w:p>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12个数字</w:t>
            </w:r>
          </w:p>
        </w:tc>
        <w:tc>
          <w:tcPr>
            <w:tcW w:w="1705" w:type="dxa"/>
            <w:tcBorders>
              <w:top w:val="single" w:sz="6" w:space="0" w:color="auto"/>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（4）</w:t>
            </w:r>
          </w:p>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（5）</w:t>
            </w:r>
          </w:p>
        </w:tc>
      </w:tr>
      <w:tr w:rsidR="00F935F8">
        <w:trPr>
          <w:jc w:val="center"/>
        </w:trPr>
        <w:tc>
          <w:tcPr>
            <w:tcW w:w="1704" w:type="dxa"/>
            <w:vMerge/>
            <w:tcBorders>
              <w:top w:val="nil"/>
              <w:left w:val="nil"/>
              <w:bottom w:val="nil"/>
              <w:right w:val="nil"/>
            </w:tcBorders>
          </w:tcPr>
          <w:p w:rsidR="00F935F8" w:rsidRDefault="00F935F8">
            <w:pPr>
              <w:jc w:val="center"/>
              <w:rPr>
                <w:rFonts w:asciiTheme="minorEastAsia" w:eastAsiaTheme="minorEastAsia" w:hAnsiTheme="minorEastAsia" w:cstheme="minorEastAsia"/>
                <w:sz w:val="24"/>
                <w:szCs w:val="24"/>
              </w:rPr>
            </w:pP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纯数字</w:t>
            </w: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除数字外的</w:t>
            </w:r>
          </w:p>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其他符号</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（6）</w:t>
            </w:r>
          </w:p>
        </w:tc>
      </w:tr>
      <w:tr w:rsidR="00F935F8">
        <w:trPr>
          <w:jc w:val="center"/>
        </w:trPr>
        <w:tc>
          <w:tcPr>
            <w:tcW w:w="1704" w:type="dxa"/>
            <w:vMerge/>
            <w:tcBorders>
              <w:top w:val="nil"/>
              <w:left w:val="nil"/>
              <w:bottom w:val="nil"/>
              <w:right w:val="nil"/>
            </w:tcBorders>
          </w:tcPr>
          <w:p w:rsidR="00F935F8" w:rsidRDefault="00F935F8">
            <w:pPr>
              <w:jc w:val="center"/>
              <w:rPr>
                <w:rFonts w:asciiTheme="minorEastAsia" w:eastAsiaTheme="minorEastAsia" w:hAnsiTheme="minorEastAsia" w:cstheme="minorEastAsia"/>
                <w:sz w:val="24"/>
                <w:szCs w:val="24"/>
              </w:rPr>
            </w:pP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存在</w:t>
            </w: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不存在</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（7）</w:t>
            </w:r>
          </w:p>
        </w:tc>
      </w:tr>
      <w:tr w:rsidR="00F935F8">
        <w:trPr>
          <w:jc w:val="center"/>
        </w:trPr>
        <w:tc>
          <w:tcPr>
            <w:tcW w:w="1704" w:type="dxa"/>
            <w:vMerge w:val="restart"/>
            <w:tcBorders>
              <w:top w:val="nil"/>
              <w:left w:val="nil"/>
              <w:bottom w:val="nil"/>
              <w:right w:val="nil"/>
            </w:tcBorders>
            <w:textDirection w:val="tbRlV"/>
            <w:vAlign w:val="center"/>
          </w:tcPr>
          <w:p w:rsidR="00F935F8" w:rsidRDefault="00FD164F">
            <w:pPr>
              <w:ind w:left="113" w:right="113"/>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密码</w:t>
            </w: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8个数字</w:t>
            </w: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（8）</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7位数字</w:t>
            </w:r>
          </w:p>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9位数字</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（11）</w:t>
            </w:r>
          </w:p>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（12）</w:t>
            </w:r>
          </w:p>
        </w:tc>
      </w:tr>
      <w:tr w:rsidR="00F935F8">
        <w:trPr>
          <w:jc w:val="center"/>
        </w:trPr>
        <w:tc>
          <w:tcPr>
            <w:tcW w:w="1704" w:type="dxa"/>
            <w:vMerge/>
            <w:tcBorders>
              <w:top w:val="nil"/>
              <w:left w:val="nil"/>
              <w:bottom w:val="nil"/>
              <w:right w:val="nil"/>
            </w:tcBorders>
          </w:tcPr>
          <w:p w:rsidR="00F935F8" w:rsidRDefault="00F935F8">
            <w:pPr>
              <w:jc w:val="center"/>
              <w:rPr>
                <w:rFonts w:asciiTheme="minorEastAsia" w:eastAsiaTheme="minorEastAsia" w:hAnsiTheme="minorEastAsia" w:cstheme="minorEastAsia"/>
                <w:sz w:val="24"/>
                <w:szCs w:val="24"/>
              </w:rPr>
            </w:pP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以数字开头</w:t>
            </w: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（9）</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由字母开头</w:t>
            </w:r>
          </w:p>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特殊字符开头</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（13）</w:t>
            </w:r>
          </w:p>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（14）</w:t>
            </w:r>
          </w:p>
        </w:tc>
      </w:tr>
      <w:tr w:rsidR="00F935F8">
        <w:trPr>
          <w:jc w:val="center"/>
        </w:trPr>
        <w:tc>
          <w:tcPr>
            <w:tcW w:w="1704" w:type="dxa"/>
            <w:vMerge/>
            <w:tcBorders>
              <w:top w:val="nil"/>
              <w:left w:val="nil"/>
              <w:bottom w:val="nil"/>
              <w:right w:val="nil"/>
            </w:tcBorders>
          </w:tcPr>
          <w:p w:rsidR="00F935F8" w:rsidRDefault="00F935F8">
            <w:pPr>
              <w:jc w:val="center"/>
              <w:rPr>
                <w:rFonts w:asciiTheme="minorEastAsia" w:eastAsiaTheme="minorEastAsia" w:hAnsiTheme="minorEastAsia" w:cstheme="minorEastAsia"/>
                <w:sz w:val="24"/>
                <w:szCs w:val="24"/>
              </w:rPr>
            </w:pP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仅由数字组成</w:t>
            </w:r>
          </w:p>
        </w:tc>
        <w:tc>
          <w:tcPr>
            <w:tcW w:w="1704"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（10）</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还有除数字外</w:t>
            </w:r>
          </w:p>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的其他字符</w:t>
            </w:r>
          </w:p>
        </w:tc>
        <w:tc>
          <w:tcPr>
            <w:tcW w:w="1705" w:type="dxa"/>
            <w:tcBorders>
              <w:top w:val="nil"/>
              <w:left w:val="nil"/>
              <w:bottom w:val="nil"/>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（15）</w:t>
            </w:r>
          </w:p>
        </w:tc>
      </w:tr>
      <w:tr w:rsidR="00F935F8">
        <w:trPr>
          <w:jc w:val="center"/>
        </w:trPr>
        <w:tc>
          <w:tcPr>
            <w:tcW w:w="1704" w:type="dxa"/>
            <w:tcBorders>
              <w:top w:val="nil"/>
              <w:left w:val="nil"/>
              <w:bottom w:val="single" w:sz="12" w:space="0" w:color="auto"/>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账号、密码</w:t>
            </w:r>
          </w:p>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匹配</w:t>
            </w:r>
          </w:p>
        </w:tc>
        <w:tc>
          <w:tcPr>
            <w:tcW w:w="1704" w:type="dxa"/>
            <w:tcBorders>
              <w:top w:val="nil"/>
              <w:left w:val="nil"/>
              <w:bottom w:val="single" w:sz="12" w:space="0" w:color="auto"/>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匹配</w:t>
            </w:r>
          </w:p>
          <w:p w:rsidR="00F935F8" w:rsidRDefault="00F935F8">
            <w:pPr>
              <w:jc w:val="center"/>
              <w:rPr>
                <w:rFonts w:asciiTheme="minorEastAsia" w:eastAsiaTheme="minorEastAsia" w:hAnsiTheme="minorEastAsia" w:cstheme="minorEastAsia"/>
                <w:sz w:val="24"/>
                <w:szCs w:val="24"/>
              </w:rPr>
            </w:pPr>
          </w:p>
        </w:tc>
        <w:tc>
          <w:tcPr>
            <w:tcW w:w="1704" w:type="dxa"/>
            <w:tcBorders>
              <w:top w:val="nil"/>
              <w:left w:val="nil"/>
              <w:bottom w:val="single" w:sz="12" w:space="0" w:color="auto"/>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（16）</w:t>
            </w:r>
          </w:p>
        </w:tc>
        <w:tc>
          <w:tcPr>
            <w:tcW w:w="1705" w:type="dxa"/>
            <w:tcBorders>
              <w:top w:val="nil"/>
              <w:left w:val="nil"/>
              <w:bottom w:val="single" w:sz="12" w:space="0" w:color="auto"/>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不匹配</w:t>
            </w:r>
          </w:p>
        </w:tc>
        <w:tc>
          <w:tcPr>
            <w:tcW w:w="1705" w:type="dxa"/>
            <w:tcBorders>
              <w:top w:val="nil"/>
              <w:left w:val="nil"/>
              <w:bottom w:val="single" w:sz="12" w:space="0" w:color="auto"/>
              <w:right w:val="nil"/>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（17）</w:t>
            </w:r>
          </w:p>
        </w:tc>
      </w:tr>
    </w:tbl>
    <w:p w:rsidR="00F935F8" w:rsidRDefault="00FD164F">
      <w:pPr>
        <w:spacing w:line="360" w:lineRule="auto"/>
        <w:ind w:firstLineChars="200" w:firstLine="420"/>
        <w:jc w:val="center"/>
        <w:rPr>
          <w:rFonts w:eastAsia="黑体"/>
          <w:szCs w:val="21"/>
        </w:rPr>
      </w:pPr>
      <w:r>
        <w:rPr>
          <w:rFonts w:eastAsia="黑体" w:hint="eastAsia"/>
          <w:szCs w:val="21"/>
        </w:rPr>
        <w:t>表</w:t>
      </w:r>
      <w:r>
        <w:rPr>
          <w:rFonts w:eastAsia="黑体" w:hint="eastAsia"/>
          <w:szCs w:val="21"/>
        </w:rPr>
        <w:t>5-</w:t>
      </w:r>
      <w:r>
        <w:rPr>
          <w:rFonts w:eastAsia="黑体"/>
          <w:szCs w:val="21"/>
        </w:rPr>
        <w:t>2</w:t>
      </w:r>
      <w:r>
        <w:rPr>
          <w:rFonts w:eastAsia="黑体" w:hint="eastAsia"/>
          <w:szCs w:val="21"/>
        </w:rPr>
        <w:t xml:space="preserve"> </w:t>
      </w:r>
      <w:r>
        <w:rPr>
          <w:rFonts w:eastAsia="黑体" w:hint="eastAsia"/>
          <w:szCs w:val="21"/>
        </w:rPr>
        <w:t>用户登录模块黑盒测试的输出结果分析</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2563"/>
        <w:gridCol w:w="2131"/>
        <w:gridCol w:w="2131"/>
      </w:tblGrid>
      <w:tr w:rsidR="00F935F8">
        <w:trPr>
          <w:trHeight w:val="454"/>
          <w:jc w:val="center"/>
        </w:trPr>
        <w:tc>
          <w:tcPr>
            <w:tcW w:w="1697" w:type="dxa"/>
            <w:tcBorders>
              <w:top w:val="single" w:sz="12" w:space="0" w:color="auto"/>
              <w:bottom w:val="single" w:sz="6" w:space="0" w:color="auto"/>
            </w:tcBorders>
            <w:vAlign w:val="center"/>
          </w:tcPr>
          <w:p w:rsidR="00F935F8" w:rsidRDefault="00FD164F">
            <w:pPr>
              <w:jc w:val="center"/>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编号</w:t>
            </w:r>
          </w:p>
        </w:tc>
        <w:tc>
          <w:tcPr>
            <w:tcW w:w="2563" w:type="dxa"/>
            <w:tcBorders>
              <w:top w:val="single" w:sz="12" w:space="0" w:color="auto"/>
              <w:bottom w:val="single" w:sz="6" w:space="0" w:color="auto"/>
            </w:tcBorders>
            <w:vAlign w:val="center"/>
          </w:tcPr>
          <w:p w:rsidR="00F935F8" w:rsidRDefault="00FD164F">
            <w:pPr>
              <w:jc w:val="center"/>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输入数据</w:t>
            </w:r>
          </w:p>
        </w:tc>
        <w:tc>
          <w:tcPr>
            <w:tcW w:w="2131" w:type="dxa"/>
            <w:tcBorders>
              <w:top w:val="single" w:sz="12" w:space="0" w:color="auto"/>
              <w:bottom w:val="single" w:sz="6" w:space="0" w:color="auto"/>
            </w:tcBorders>
            <w:vAlign w:val="center"/>
          </w:tcPr>
          <w:p w:rsidR="00F935F8" w:rsidRDefault="00FD164F">
            <w:pPr>
              <w:jc w:val="center"/>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覆盖等价类</w:t>
            </w:r>
          </w:p>
        </w:tc>
        <w:tc>
          <w:tcPr>
            <w:tcW w:w="2131" w:type="dxa"/>
            <w:tcBorders>
              <w:top w:val="single" w:sz="12" w:space="0" w:color="auto"/>
              <w:bottom w:val="single" w:sz="6" w:space="0" w:color="auto"/>
            </w:tcBorders>
            <w:vAlign w:val="center"/>
          </w:tcPr>
          <w:p w:rsidR="00F935F8" w:rsidRDefault="00FD164F">
            <w:pPr>
              <w:jc w:val="center"/>
              <w:rPr>
                <w:rFonts w:asciiTheme="minorEastAsia" w:eastAsiaTheme="minorEastAsia" w:hAnsiTheme="minorEastAsia" w:cstheme="minorEastAsia"/>
                <w:b/>
                <w:bCs/>
                <w:sz w:val="24"/>
                <w:szCs w:val="24"/>
              </w:rPr>
            </w:pPr>
            <w:r>
              <w:rPr>
                <w:rFonts w:asciiTheme="minorEastAsia" w:eastAsiaTheme="minorEastAsia" w:hAnsiTheme="minorEastAsia" w:cstheme="minorEastAsia" w:hint="eastAsia"/>
                <w:b/>
                <w:bCs/>
                <w:sz w:val="24"/>
                <w:szCs w:val="24"/>
              </w:rPr>
              <w:t>预计输出</w:t>
            </w:r>
          </w:p>
        </w:tc>
      </w:tr>
      <w:tr w:rsidR="00F935F8">
        <w:trPr>
          <w:jc w:val="center"/>
        </w:trPr>
        <w:tc>
          <w:tcPr>
            <w:tcW w:w="1697" w:type="dxa"/>
            <w:vMerge w:val="restart"/>
            <w:tcBorders>
              <w:top w:val="single" w:sz="6" w:space="0" w:color="auto"/>
            </w:tcBorders>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2563" w:type="dxa"/>
            <w:tcBorders>
              <w:top w:val="single" w:sz="6" w:space="0" w:color="auto"/>
            </w:tcBorders>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账号：12345678ab</w:t>
            </w:r>
          </w:p>
        </w:tc>
        <w:tc>
          <w:tcPr>
            <w:tcW w:w="2131" w:type="dxa"/>
            <w:tcBorders>
              <w:top w:val="single" w:sz="6" w:space="0" w:color="auto"/>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(3)(4)(6)</w:t>
            </w:r>
          </w:p>
        </w:tc>
        <w:tc>
          <w:tcPr>
            <w:tcW w:w="2131" w:type="dxa"/>
            <w:vMerge w:val="restart"/>
            <w:tcBorders>
              <w:top w:val="single" w:sz="6" w:space="0" w:color="auto"/>
            </w:tcBorders>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拒绝登录</w:t>
            </w:r>
          </w:p>
        </w:tc>
      </w:tr>
      <w:tr w:rsidR="00F935F8">
        <w:trPr>
          <w:jc w:val="center"/>
        </w:trPr>
        <w:tc>
          <w:tcPr>
            <w:tcW w:w="1697" w:type="dxa"/>
            <w:vMerge/>
            <w:vAlign w:val="center"/>
          </w:tcPr>
          <w:p w:rsidR="00F935F8" w:rsidRDefault="00F935F8">
            <w:pPr>
              <w:jc w:val="center"/>
              <w:rPr>
                <w:rFonts w:asciiTheme="minorEastAsia" w:eastAsiaTheme="minorEastAsia" w:hAnsiTheme="minorEastAsia" w:cstheme="minorEastAsia"/>
                <w:sz w:val="24"/>
                <w:szCs w:val="24"/>
              </w:rPr>
            </w:pPr>
          </w:p>
        </w:tc>
        <w:tc>
          <w:tcPr>
            <w:tcW w:w="2563" w:type="dxa"/>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密码：a1234567</w:t>
            </w:r>
          </w:p>
        </w:tc>
        <w:tc>
          <w:tcPr>
            <w:tcW w:w="2131" w:type="dxa"/>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(8)(13)(15)</w:t>
            </w:r>
          </w:p>
        </w:tc>
        <w:tc>
          <w:tcPr>
            <w:tcW w:w="2131" w:type="dxa"/>
            <w:vMerge/>
            <w:vAlign w:val="center"/>
          </w:tcPr>
          <w:p w:rsidR="00F935F8" w:rsidRDefault="00F935F8">
            <w:pPr>
              <w:jc w:val="center"/>
              <w:rPr>
                <w:rFonts w:asciiTheme="minorEastAsia" w:eastAsiaTheme="minorEastAsia" w:hAnsiTheme="minorEastAsia" w:cstheme="minorEastAsia"/>
                <w:sz w:val="24"/>
                <w:szCs w:val="24"/>
              </w:rPr>
            </w:pPr>
          </w:p>
        </w:tc>
      </w:tr>
      <w:tr w:rsidR="00F935F8">
        <w:trPr>
          <w:jc w:val="center"/>
        </w:trPr>
        <w:tc>
          <w:tcPr>
            <w:tcW w:w="1697" w:type="dxa"/>
            <w:vMerge w:val="restart"/>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w:t>
            </w:r>
          </w:p>
        </w:tc>
        <w:tc>
          <w:tcPr>
            <w:tcW w:w="2563" w:type="dxa"/>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账号：123456789102</w:t>
            </w:r>
          </w:p>
        </w:tc>
        <w:tc>
          <w:tcPr>
            <w:tcW w:w="2131" w:type="dxa"/>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(1)(2)(5)</w:t>
            </w:r>
          </w:p>
        </w:tc>
        <w:tc>
          <w:tcPr>
            <w:tcW w:w="2131" w:type="dxa"/>
            <w:vMerge w:val="restart"/>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拒绝登录</w:t>
            </w:r>
          </w:p>
        </w:tc>
      </w:tr>
      <w:tr w:rsidR="00F935F8">
        <w:trPr>
          <w:jc w:val="center"/>
        </w:trPr>
        <w:tc>
          <w:tcPr>
            <w:tcW w:w="1697" w:type="dxa"/>
            <w:vMerge/>
            <w:vAlign w:val="center"/>
          </w:tcPr>
          <w:p w:rsidR="00F935F8" w:rsidRDefault="00F935F8">
            <w:pPr>
              <w:jc w:val="center"/>
              <w:rPr>
                <w:rFonts w:asciiTheme="minorEastAsia" w:eastAsiaTheme="minorEastAsia" w:hAnsiTheme="minorEastAsia" w:cstheme="minorEastAsia"/>
                <w:sz w:val="24"/>
                <w:szCs w:val="24"/>
              </w:rPr>
            </w:pPr>
          </w:p>
        </w:tc>
        <w:tc>
          <w:tcPr>
            <w:tcW w:w="2563" w:type="dxa"/>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密码：1234567</w:t>
            </w:r>
          </w:p>
        </w:tc>
        <w:tc>
          <w:tcPr>
            <w:tcW w:w="2131" w:type="dxa"/>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(9)(10)(11)</w:t>
            </w:r>
          </w:p>
        </w:tc>
        <w:tc>
          <w:tcPr>
            <w:tcW w:w="2131" w:type="dxa"/>
            <w:vMerge/>
            <w:vAlign w:val="center"/>
          </w:tcPr>
          <w:p w:rsidR="00F935F8" w:rsidRDefault="00F935F8">
            <w:pPr>
              <w:jc w:val="center"/>
              <w:rPr>
                <w:rFonts w:asciiTheme="minorEastAsia" w:eastAsiaTheme="minorEastAsia" w:hAnsiTheme="minorEastAsia" w:cstheme="minorEastAsia"/>
                <w:sz w:val="24"/>
                <w:szCs w:val="24"/>
              </w:rPr>
            </w:pPr>
          </w:p>
        </w:tc>
      </w:tr>
      <w:tr w:rsidR="00F935F8">
        <w:trPr>
          <w:jc w:val="center"/>
        </w:trPr>
        <w:tc>
          <w:tcPr>
            <w:tcW w:w="1697" w:type="dxa"/>
            <w:vMerge w:val="restart"/>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w:t>
            </w:r>
          </w:p>
        </w:tc>
        <w:tc>
          <w:tcPr>
            <w:tcW w:w="2563" w:type="dxa"/>
            <w:vAlign w:val="center"/>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w:t>
            </w:r>
          </w:p>
        </w:tc>
        <w:tc>
          <w:tcPr>
            <w:tcW w:w="2131" w:type="dxa"/>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(7)</w:t>
            </w:r>
          </w:p>
        </w:tc>
        <w:tc>
          <w:tcPr>
            <w:tcW w:w="2131" w:type="dxa"/>
            <w:vMerge w:val="restart"/>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拒绝登录</w:t>
            </w:r>
          </w:p>
        </w:tc>
      </w:tr>
      <w:tr w:rsidR="00F935F8">
        <w:trPr>
          <w:jc w:val="center"/>
        </w:trPr>
        <w:tc>
          <w:tcPr>
            <w:tcW w:w="1697" w:type="dxa"/>
            <w:vMerge/>
            <w:vAlign w:val="center"/>
          </w:tcPr>
          <w:p w:rsidR="00F935F8" w:rsidRDefault="00F935F8">
            <w:pPr>
              <w:jc w:val="center"/>
              <w:rPr>
                <w:rFonts w:asciiTheme="minorEastAsia" w:eastAsiaTheme="minorEastAsia" w:hAnsiTheme="minorEastAsia" w:cstheme="minorEastAsia"/>
                <w:sz w:val="24"/>
                <w:szCs w:val="24"/>
              </w:rPr>
            </w:pPr>
          </w:p>
        </w:tc>
        <w:tc>
          <w:tcPr>
            <w:tcW w:w="2563" w:type="dxa"/>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密码：*12345678</w:t>
            </w:r>
          </w:p>
        </w:tc>
        <w:tc>
          <w:tcPr>
            <w:tcW w:w="2131" w:type="dxa"/>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(12)(14)</w:t>
            </w:r>
          </w:p>
        </w:tc>
        <w:tc>
          <w:tcPr>
            <w:tcW w:w="2131" w:type="dxa"/>
            <w:vMerge/>
            <w:vAlign w:val="center"/>
          </w:tcPr>
          <w:p w:rsidR="00F935F8" w:rsidRDefault="00F935F8">
            <w:pPr>
              <w:jc w:val="center"/>
              <w:rPr>
                <w:rFonts w:asciiTheme="minorEastAsia" w:eastAsiaTheme="minorEastAsia" w:hAnsiTheme="minorEastAsia" w:cstheme="minorEastAsia"/>
                <w:sz w:val="24"/>
                <w:szCs w:val="24"/>
              </w:rPr>
            </w:pPr>
          </w:p>
        </w:tc>
      </w:tr>
      <w:tr w:rsidR="00F935F8">
        <w:trPr>
          <w:jc w:val="center"/>
        </w:trPr>
        <w:tc>
          <w:tcPr>
            <w:tcW w:w="1697" w:type="dxa"/>
            <w:vMerge w:val="restart"/>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（4）</w:t>
            </w:r>
          </w:p>
        </w:tc>
        <w:tc>
          <w:tcPr>
            <w:tcW w:w="2563" w:type="dxa"/>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账号：123456789102</w:t>
            </w:r>
          </w:p>
        </w:tc>
        <w:tc>
          <w:tcPr>
            <w:tcW w:w="2131" w:type="dxa"/>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(2)(3)(5)</w:t>
            </w:r>
          </w:p>
        </w:tc>
        <w:tc>
          <w:tcPr>
            <w:tcW w:w="2131" w:type="dxa"/>
            <w:vMerge w:val="restart"/>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拒绝登录</w:t>
            </w:r>
          </w:p>
        </w:tc>
      </w:tr>
      <w:tr w:rsidR="00F935F8">
        <w:trPr>
          <w:jc w:val="center"/>
        </w:trPr>
        <w:tc>
          <w:tcPr>
            <w:tcW w:w="1697" w:type="dxa"/>
            <w:vMerge/>
            <w:vAlign w:val="center"/>
          </w:tcPr>
          <w:p w:rsidR="00F935F8" w:rsidRDefault="00F935F8">
            <w:pPr>
              <w:jc w:val="center"/>
              <w:rPr>
                <w:rFonts w:asciiTheme="minorEastAsia" w:eastAsiaTheme="minorEastAsia" w:hAnsiTheme="minorEastAsia" w:cstheme="minorEastAsia"/>
                <w:sz w:val="24"/>
                <w:szCs w:val="24"/>
              </w:rPr>
            </w:pPr>
          </w:p>
        </w:tc>
        <w:tc>
          <w:tcPr>
            <w:tcW w:w="2563" w:type="dxa"/>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密码：12345678</w:t>
            </w:r>
          </w:p>
        </w:tc>
        <w:tc>
          <w:tcPr>
            <w:tcW w:w="2131" w:type="dxa"/>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(8)(9)(10)</w:t>
            </w:r>
          </w:p>
        </w:tc>
        <w:tc>
          <w:tcPr>
            <w:tcW w:w="2131" w:type="dxa"/>
            <w:vMerge/>
            <w:vAlign w:val="center"/>
          </w:tcPr>
          <w:p w:rsidR="00F935F8" w:rsidRDefault="00F935F8">
            <w:pPr>
              <w:jc w:val="center"/>
              <w:rPr>
                <w:rFonts w:asciiTheme="minorEastAsia" w:eastAsiaTheme="minorEastAsia" w:hAnsiTheme="minorEastAsia" w:cstheme="minorEastAsia"/>
                <w:sz w:val="24"/>
                <w:szCs w:val="24"/>
              </w:rPr>
            </w:pPr>
          </w:p>
        </w:tc>
      </w:tr>
      <w:tr w:rsidR="00F935F8">
        <w:trPr>
          <w:jc w:val="center"/>
        </w:trPr>
        <w:tc>
          <w:tcPr>
            <w:tcW w:w="1697" w:type="dxa"/>
            <w:vMerge w:val="restart"/>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（5）</w:t>
            </w:r>
          </w:p>
        </w:tc>
        <w:tc>
          <w:tcPr>
            <w:tcW w:w="2563" w:type="dxa"/>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账号：12345678910</w:t>
            </w:r>
          </w:p>
        </w:tc>
        <w:tc>
          <w:tcPr>
            <w:tcW w:w="2131" w:type="dxa"/>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(1)(2)(3)</w:t>
            </w:r>
          </w:p>
        </w:tc>
        <w:tc>
          <w:tcPr>
            <w:tcW w:w="2131" w:type="dxa"/>
            <w:vMerge w:val="restart"/>
            <w:vAlign w:val="center"/>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成功登录</w:t>
            </w:r>
          </w:p>
        </w:tc>
      </w:tr>
      <w:tr w:rsidR="00F935F8">
        <w:trPr>
          <w:jc w:val="center"/>
        </w:trPr>
        <w:tc>
          <w:tcPr>
            <w:tcW w:w="1697" w:type="dxa"/>
            <w:vMerge/>
            <w:tcBorders>
              <w:bottom w:val="single" w:sz="12" w:space="0" w:color="auto"/>
            </w:tcBorders>
          </w:tcPr>
          <w:p w:rsidR="00F935F8" w:rsidRDefault="00F935F8">
            <w:pPr>
              <w:jc w:val="center"/>
              <w:rPr>
                <w:rFonts w:asciiTheme="minorEastAsia" w:eastAsiaTheme="minorEastAsia" w:hAnsiTheme="minorEastAsia" w:cstheme="minorEastAsia"/>
                <w:sz w:val="24"/>
                <w:szCs w:val="24"/>
              </w:rPr>
            </w:pPr>
          </w:p>
        </w:tc>
        <w:tc>
          <w:tcPr>
            <w:tcW w:w="2563" w:type="dxa"/>
            <w:tcBorders>
              <w:bottom w:val="single" w:sz="12" w:space="0" w:color="auto"/>
            </w:tcBorders>
          </w:tcPr>
          <w:p w:rsidR="00F935F8" w:rsidRDefault="00FD164F">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密码：12345679</w:t>
            </w:r>
          </w:p>
        </w:tc>
        <w:tc>
          <w:tcPr>
            <w:tcW w:w="2131" w:type="dxa"/>
            <w:tcBorders>
              <w:bottom w:val="single" w:sz="12" w:space="0" w:color="auto"/>
            </w:tcBorders>
          </w:tcPr>
          <w:p w:rsidR="00F935F8" w:rsidRDefault="00FD164F">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(8)(9)(10)</w:t>
            </w:r>
          </w:p>
        </w:tc>
        <w:tc>
          <w:tcPr>
            <w:tcW w:w="2131" w:type="dxa"/>
            <w:vMerge/>
            <w:tcBorders>
              <w:bottom w:val="single" w:sz="12" w:space="0" w:color="auto"/>
            </w:tcBorders>
          </w:tcPr>
          <w:p w:rsidR="00F935F8" w:rsidRDefault="00F935F8">
            <w:pPr>
              <w:jc w:val="center"/>
              <w:rPr>
                <w:rFonts w:asciiTheme="minorEastAsia" w:eastAsiaTheme="minorEastAsia" w:hAnsiTheme="minorEastAsia" w:cstheme="minorEastAsia"/>
                <w:sz w:val="24"/>
                <w:szCs w:val="24"/>
              </w:rPr>
            </w:pPr>
          </w:p>
        </w:tc>
      </w:tr>
    </w:tbl>
    <w:p w:rsidR="00F935F8" w:rsidRDefault="00FD164F">
      <w:pPr>
        <w:pStyle w:val="4"/>
        <w:rPr>
          <w:rFonts w:asciiTheme="majorEastAsia" w:hAnsiTheme="majorEastAsia"/>
        </w:rPr>
      </w:pPr>
      <w:bookmarkStart w:id="485" w:name="_Toc75908426"/>
      <w:r>
        <w:rPr>
          <w:rFonts w:ascii="Times New Roman" w:eastAsia="宋体" w:hAnsi="Times New Roman" w:cs="Times New Roman" w:hint="eastAsia"/>
        </w:rPr>
        <w:t>5</w:t>
      </w:r>
      <w:r>
        <w:rPr>
          <w:rFonts w:ascii="Times New Roman" w:eastAsia="宋体" w:hAnsi="Times New Roman" w:cs="Times New Roman"/>
        </w:rPr>
        <w:t>.2.3.2</w:t>
      </w:r>
      <w:r>
        <w:rPr>
          <w:rFonts w:asciiTheme="majorEastAsia" w:hAnsiTheme="majorEastAsia" w:hint="eastAsia"/>
        </w:rPr>
        <w:t>边界值分析</w:t>
      </w:r>
      <w:bookmarkEnd w:id="485"/>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边界值分析应首先处理边界条件，应选取刚好等于、刚刚小于和刚刚大于等价类边界值得数据作为测试数据，而不是选取每个等价类内的典型值或任意值。</w:t>
      </w:r>
    </w:p>
    <w:p w:rsidR="00F935F8" w:rsidRDefault="00FD164F">
      <w:pPr>
        <w:numPr>
          <w:ilvl w:val="0"/>
          <w:numId w:val="12"/>
        </w:numPr>
        <w:spacing w:line="360" w:lineRule="auto"/>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输入的账号信息刚刚大于11位数字，且仅含有数字。</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输入：</w:t>
      </w:r>
    </w:p>
    <w:p w:rsidR="00F935F8" w:rsidRDefault="00FD164F" w:rsidP="00655C64">
      <w:pPr>
        <w:spacing w:line="360" w:lineRule="auto"/>
        <w:ind w:firstLineChars="374" w:firstLine="898"/>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账号：123456789102</w:t>
      </w:r>
    </w:p>
    <w:p w:rsidR="00F935F8" w:rsidRDefault="00FD164F" w:rsidP="00655C64">
      <w:pPr>
        <w:spacing w:line="360" w:lineRule="auto"/>
        <w:ind w:firstLineChars="374" w:firstLine="898"/>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密码:12345678</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预期输出：</w:t>
      </w:r>
    </w:p>
    <w:p w:rsidR="00F935F8" w:rsidRDefault="00FD164F" w:rsidP="00655C64">
      <w:pPr>
        <w:spacing w:line="360" w:lineRule="auto"/>
        <w:ind w:firstLineChars="374" w:firstLine="898"/>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拒绝登录</w:t>
      </w:r>
    </w:p>
    <w:p w:rsidR="00F935F8" w:rsidRDefault="00FD164F">
      <w:pPr>
        <w:numPr>
          <w:ilvl w:val="0"/>
          <w:numId w:val="12"/>
        </w:numPr>
        <w:spacing w:line="360" w:lineRule="auto"/>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输入的账号信息刚刚大于11位数字，且仅含有数字</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输入：</w:t>
      </w:r>
    </w:p>
    <w:p w:rsidR="00F935F8" w:rsidRDefault="00FD164F" w:rsidP="00655C64">
      <w:pPr>
        <w:spacing w:line="360" w:lineRule="auto"/>
        <w:ind w:firstLineChars="374" w:firstLine="898"/>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账号：1234567891</w:t>
      </w:r>
    </w:p>
    <w:p w:rsidR="00F935F8" w:rsidRDefault="00FD164F" w:rsidP="00655C64">
      <w:pPr>
        <w:spacing w:line="360" w:lineRule="auto"/>
        <w:ind w:firstLineChars="374" w:firstLine="898"/>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密码：12345678</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预期输出：</w:t>
      </w:r>
    </w:p>
    <w:p w:rsidR="00F935F8" w:rsidRDefault="00FD164F" w:rsidP="00655C64">
      <w:pPr>
        <w:spacing w:line="360" w:lineRule="auto"/>
        <w:ind w:firstLineChars="374" w:firstLine="898"/>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拒绝登录</w:t>
      </w:r>
    </w:p>
    <w:p w:rsidR="00F935F8" w:rsidRDefault="00FD164F">
      <w:pPr>
        <w:pStyle w:val="4"/>
        <w:rPr>
          <w:rFonts w:asciiTheme="majorEastAsia" w:hAnsiTheme="majorEastAsia"/>
        </w:rPr>
      </w:pPr>
      <w:bookmarkStart w:id="486" w:name="_Toc75908427"/>
      <w:r>
        <w:rPr>
          <w:rFonts w:ascii="Times New Roman" w:eastAsia="宋体" w:hAnsi="Times New Roman" w:cs="Times New Roman" w:hint="eastAsia"/>
        </w:rPr>
        <w:t>5</w:t>
      </w:r>
      <w:r>
        <w:rPr>
          <w:rFonts w:ascii="Times New Roman" w:eastAsia="宋体" w:hAnsi="Times New Roman" w:cs="Times New Roman"/>
        </w:rPr>
        <w:t>.2.3.3</w:t>
      </w:r>
      <w:r>
        <w:rPr>
          <w:rFonts w:asciiTheme="majorEastAsia" w:hAnsiTheme="majorEastAsia" w:hint="eastAsia"/>
        </w:rPr>
        <w:t>错误推测</w:t>
      </w:r>
      <w:bookmarkEnd w:id="486"/>
    </w:p>
    <w:p w:rsidR="00F935F8" w:rsidRDefault="00FD164F">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使用边界值分析和等价类划分技术有助于设计出具有代表性的、因而也就容易暴露程序错误的测试方案。</w:t>
      </w:r>
    </w:p>
    <w:p w:rsidR="00F935F8" w:rsidRDefault="00FD164F">
      <w:pPr>
        <w:spacing w:line="360" w:lineRule="auto"/>
        <w:ind w:firstLineChars="200" w:firstLine="480"/>
        <w:rPr>
          <w:rFonts w:asciiTheme="minorEastAsia" w:hAnsiTheme="minorEastAsia" w:cstheme="minorEastAsia"/>
          <w:sz w:val="24"/>
          <w:szCs w:val="24"/>
        </w:rPr>
      </w:pPr>
      <w:r>
        <w:rPr>
          <w:rFonts w:asciiTheme="minorEastAsia" w:hAnsiTheme="minorEastAsia" w:cstheme="minorEastAsia" w:hint="eastAsia"/>
          <w:sz w:val="24"/>
          <w:szCs w:val="24"/>
        </w:rPr>
        <w:t>错误推测法有时很大程度上靠直觉和经验进行。它的基本思想是列举出程序可能有的错误和容易发生错误的特殊情况，并且根据它们选择测试方案。</w:t>
      </w:r>
    </w:p>
    <w:p w:rsidR="00F935F8" w:rsidRDefault="00FD164F">
      <w:pPr>
        <w:pStyle w:val="3"/>
        <w:rPr>
          <w:b/>
          <w:sz w:val="28"/>
          <w:szCs w:val="28"/>
        </w:rPr>
      </w:pPr>
      <w:bookmarkStart w:id="487" w:name="_Toc105951587"/>
      <w:r>
        <w:rPr>
          <w:rFonts w:hint="eastAsia"/>
          <w:b/>
          <w:sz w:val="28"/>
          <w:szCs w:val="28"/>
        </w:rPr>
        <w:t>5</w:t>
      </w:r>
      <w:r>
        <w:rPr>
          <w:b/>
          <w:sz w:val="28"/>
          <w:szCs w:val="28"/>
        </w:rPr>
        <w:t>.2.4</w:t>
      </w:r>
      <w:proofErr w:type="gramStart"/>
      <w:r>
        <w:rPr>
          <w:rFonts w:hint="eastAsia"/>
          <w:b/>
          <w:sz w:val="28"/>
          <w:szCs w:val="28"/>
        </w:rPr>
        <w:t>白盒测试用例</w:t>
      </w:r>
      <w:proofErr w:type="gramEnd"/>
      <w:r>
        <w:rPr>
          <w:rFonts w:hint="eastAsia"/>
          <w:b/>
          <w:sz w:val="28"/>
          <w:szCs w:val="28"/>
        </w:rPr>
        <w:t>设计及测试结果</w:t>
      </w:r>
      <w:bookmarkEnd w:id="487"/>
    </w:p>
    <w:p w:rsidR="00F935F8" w:rsidRDefault="00FD164F">
      <w:pPr>
        <w:spacing w:line="360" w:lineRule="auto"/>
        <w:ind w:firstLineChars="200" w:firstLine="480"/>
        <w:rPr>
          <w:rFonts w:ascii="宋体" w:hAnsi="宋体"/>
          <w:sz w:val="24"/>
          <w:szCs w:val="24"/>
        </w:rPr>
      </w:pPr>
      <w:r>
        <w:rPr>
          <w:rFonts w:ascii="宋体" w:hAnsi="宋体" w:hint="eastAsia"/>
          <w:sz w:val="24"/>
          <w:szCs w:val="24"/>
        </w:rPr>
        <w:t>设计测试方案是测试阶段的关键技术问题。测试方案包括具体的测试目的，应该输入的测试数据和预期的结果。不同的测试数据发现程序错误的能力差别很大，应选用少量“最有效的”测试数据，做到尽可能完备的测试。测试任何产品都有黑盒测试</w:t>
      </w:r>
      <w:proofErr w:type="gramStart"/>
      <w:r>
        <w:rPr>
          <w:rFonts w:ascii="宋体" w:hAnsi="宋体" w:hint="eastAsia"/>
          <w:sz w:val="24"/>
          <w:szCs w:val="24"/>
        </w:rPr>
        <w:t>和白盒测试</w:t>
      </w:r>
      <w:proofErr w:type="gramEnd"/>
      <w:r>
        <w:rPr>
          <w:rFonts w:ascii="宋体" w:hAnsi="宋体" w:hint="eastAsia"/>
          <w:sz w:val="24"/>
          <w:szCs w:val="24"/>
        </w:rPr>
        <w:t>两种方法，</w:t>
      </w:r>
      <w:proofErr w:type="gramStart"/>
      <w:r>
        <w:rPr>
          <w:rFonts w:ascii="宋体" w:hAnsi="宋体" w:hint="eastAsia"/>
          <w:sz w:val="24"/>
          <w:szCs w:val="24"/>
        </w:rPr>
        <w:t>白盒测试</w:t>
      </w:r>
      <w:proofErr w:type="gramEnd"/>
      <w:r>
        <w:rPr>
          <w:rFonts w:ascii="宋体" w:hAnsi="宋体" w:hint="eastAsia"/>
          <w:sz w:val="24"/>
          <w:szCs w:val="24"/>
        </w:rPr>
        <w:t>把程序看成透明的白盒子，按照程序内部的逻辑测试程序，检测程序中主要执行通路是否能按预定要求正确工作。黑盒测试不考虑程序内部结构和处理过程，仅测试程序是否能适当地接收输入数据并产生正确的输出信息。下面主要介绍电影数据分析功能</w:t>
      </w:r>
      <w:proofErr w:type="gramStart"/>
      <w:r>
        <w:rPr>
          <w:rFonts w:ascii="宋体" w:hAnsi="宋体" w:hint="eastAsia"/>
          <w:sz w:val="24"/>
          <w:szCs w:val="24"/>
        </w:rPr>
        <w:t>的白盒测试</w:t>
      </w:r>
      <w:proofErr w:type="gramEnd"/>
      <w:r>
        <w:rPr>
          <w:rFonts w:ascii="宋体" w:hAnsi="宋体" w:hint="eastAsia"/>
          <w:sz w:val="24"/>
          <w:szCs w:val="24"/>
        </w:rPr>
        <w:t>流程，其他模块功能均以此功能测试过程为模板进行测试。</w:t>
      </w:r>
    </w:p>
    <w:p w:rsidR="00F935F8" w:rsidRDefault="00FD164F">
      <w:pPr>
        <w:pStyle w:val="af0"/>
        <w:numPr>
          <w:ilvl w:val="0"/>
          <w:numId w:val="13"/>
        </w:numPr>
        <w:spacing w:line="360" w:lineRule="auto"/>
        <w:ind w:firstLineChars="0"/>
        <w:rPr>
          <w:rFonts w:ascii="宋体" w:hAnsi="宋体"/>
          <w:sz w:val="24"/>
          <w:szCs w:val="24"/>
        </w:rPr>
      </w:pPr>
      <w:r>
        <w:rPr>
          <w:rFonts w:ascii="宋体" w:hAnsi="宋体" w:hint="eastAsia"/>
          <w:sz w:val="24"/>
          <w:szCs w:val="24"/>
        </w:rPr>
        <w:t>测试目标：从软件设计者角度检测电影数据分析功能是否存在错误;</w:t>
      </w:r>
    </w:p>
    <w:p w:rsidR="00F935F8" w:rsidRDefault="00FD164F">
      <w:pPr>
        <w:pStyle w:val="af0"/>
        <w:numPr>
          <w:ilvl w:val="0"/>
          <w:numId w:val="13"/>
        </w:numPr>
        <w:spacing w:line="360" w:lineRule="auto"/>
        <w:ind w:firstLineChars="0"/>
        <w:rPr>
          <w:rFonts w:ascii="宋体" w:hAnsi="宋体"/>
          <w:sz w:val="24"/>
          <w:szCs w:val="24"/>
        </w:rPr>
      </w:pPr>
      <w:r>
        <w:rPr>
          <w:rFonts w:ascii="宋体" w:hAnsi="宋体" w:hint="eastAsia"/>
          <w:sz w:val="24"/>
          <w:szCs w:val="24"/>
        </w:rPr>
        <w:t>测试数据：项目编号</w:t>
      </w:r>
      <w:r>
        <w:rPr>
          <w:rFonts w:ascii="宋体" w:hAnsi="宋体"/>
          <w:sz w:val="24"/>
          <w:szCs w:val="24"/>
        </w:rPr>
        <w:t>C</w:t>
      </w:r>
      <w:r>
        <w:rPr>
          <w:rFonts w:ascii="宋体" w:hAnsi="宋体" w:hint="eastAsia"/>
          <w:sz w:val="24"/>
          <w:szCs w:val="24"/>
        </w:rPr>
        <w:t>=</w:t>
      </w: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01</w:t>
      </w:r>
      <w:r>
        <w:rPr>
          <w:rFonts w:ascii="宋体" w:hAnsi="宋体" w:hint="eastAsia"/>
          <w:sz w:val="24"/>
          <w:szCs w:val="24"/>
        </w:rPr>
        <w:t>，项目名称</w:t>
      </w:r>
      <w:r>
        <w:rPr>
          <w:rFonts w:ascii="宋体" w:hAnsi="宋体"/>
          <w:sz w:val="24"/>
          <w:szCs w:val="24"/>
        </w:rPr>
        <w:t>D</w:t>
      </w:r>
      <w:r>
        <w:rPr>
          <w:rFonts w:ascii="宋体" w:hAnsi="宋体" w:hint="eastAsia"/>
          <w:sz w:val="24"/>
          <w:szCs w:val="24"/>
        </w:rPr>
        <w:t>=“大陆”电影;</w:t>
      </w:r>
    </w:p>
    <w:p w:rsidR="00F935F8" w:rsidRDefault="00FD164F">
      <w:pPr>
        <w:rPr>
          <w:rFonts w:ascii="宋体" w:hAnsi="宋体"/>
          <w:sz w:val="24"/>
          <w:szCs w:val="24"/>
        </w:rPr>
      </w:pPr>
      <w:r>
        <w:rPr>
          <w:rFonts w:ascii="宋体" w:hAnsi="宋体" w:hint="eastAsia"/>
          <w:sz w:val="24"/>
          <w:szCs w:val="24"/>
        </w:rPr>
        <w:t>测试对象：被测试模块程序流程图如图所示：</w:t>
      </w:r>
    </w:p>
    <w:p w:rsidR="00F935F8" w:rsidRDefault="00FD164F">
      <w:pPr>
        <w:spacing w:line="360" w:lineRule="auto"/>
        <w:jc w:val="center"/>
        <w:rPr>
          <w:rFonts w:eastAsia="黑体"/>
          <w:szCs w:val="21"/>
        </w:rPr>
      </w:pPr>
      <w:r>
        <w:object w:dxaOrig="8448" w:dyaOrig="9840">
          <v:shape id="_x0000_i1053" type="#_x0000_t75" style="width:422.4pt;height:492pt" o:ole="">
            <v:imagedata r:id="rId95" o:title=""/>
          </v:shape>
          <o:OLEObject Type="Embed" ProgID="Visio.Drawing.11" ShapeID="_x0000_i1053" DrawAspect="Content" ObjectID="_1716564868" r:id="rId96"/>
        </w:object>
      </w:r>
      <w:r>
        <w:rPr>
          <w:rFonts w:eastAsia="黑体" w:hint="eastAsia"/>
          <w:szCs w:val="21"/>
        </w:rPr>
        <w:t>图</w:t>
      </w:r>
      <w:r>
        <w:rPr>
          <w:rFonts w:eastAsia="黑体"/>
          <w:szCs w:val="21"/>
        </w:rPr>
        <w:t>5</w:t>
      </w:r>
      <w:r>
        <w:rPr>
          <w:rFonts w:eastAsia="黑体" w:hint="eastAsia"/>
          <w:szCs w:val="21"/>
        </w:rPr>
        <w:t xml:space="preserve">-2 </w:t>
      </w:r>
      <w:r>
        <w:rPr>
          <w:rFonts w:eastAsia="黑体" w:hint="eastAsia"/>
          <w:szCs w:val="21"/>
        </w:rPr>
        <w:t>电影数据分析系统</w:t>
      </w:r>
      <w:r>
        <w:rPr>
          <w:rFonts w:eastAsia="黑体" w:hint="eastAsia"/>
          <w:szCs w:val="21"/>
        </w:rPr>
        <w:t>-</w:t>
      </w:r>
      <w:r>
        <w:rPr>
          <w:rFonts w:eastAsia="黑体" w:hint="eastAsia"/>
          <w:szCs w:val="21"/>
        </w:rPr>
        <w:t>数据分析功能的流程图</w:t>
      </w:r>
    </w:p>
    <w:p w:rsidR="00F935F8" w:rsidRDefault="00FD164F">
      <w:pPr>
        <w:pStyle w:val="4"/>
        <w:rPr>
          <w:rFonts w:asciiTheme="majorEastAsia" w:hAnsiTheme="majorEastAsia"/>
        </w:rPr>
      </w:pPr>
      <w:bookmarkStart w:id="488" w:name="_Toc75908422"/>
      <w:r>
        <w:rPr>
          <w:rFonts w:ascii="Times New Roman" w:eastAsia="宋体" w:hAnsi="Times New Roman" w:cs="Times New Roman"/>
        </w:rPr>
        <w:t>5.2.4.1</w:t>
      </w:r>
      <w:r>
        <w:rPr>
          <w:rFonts w:ascii="Times New Roman" w:eastAsia="宋体" w:hAnsi="Times New Roman" w:cs="Times New Roman" w:hint="eastAsia"/>
        </w:rPr>
        <w:t>基本</w:t>
      </w:r>
      <w:r>
        <w:rPr>
          <w:rFonts w:asciiTheme="majorEastAsia" w:hAnsiTheme="majorEastAsia" w:hint="eastAsia"/>
        </w:rPr>
        <w:t>路径测试</w:t>
      </w:r>
      <w:bookmarkEnd w:id="488"/>
    </w:p>
    <w:p w:rsidR="00F935F8" w:rsidRDefault="00FD164F">
      <w:pPr>
        <w:pStyle w:val="af0"/>
        <w:spacing w:line="360" w:lineRule="auto"/>
        <w:ind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基本路径测试是Tom McCabe提出的</w:t>
      </w:r>
      <w:proofErr w:type="gramStart"/>
      <w:r>
        <w:rPr>
          <w:rFonts w:asciiTheme="minorEastAsia" w:eastAsiaTheme="minorEastAsia" w:hAnsiTheme="minorEastAsia" w:cstheme="minorEastAsia" w:hint="eastAsia"/>
          <w:sz w:val="24"/>
          <w:szCs w:val="24"/>
        </w:rPr>
        <w:t>一种白盒测试</w:t>
      </w:r>
      <w:proofErr w:type="gramEnd"/>
      <w:r>
        <w:rPr>
          <w:rFonts w:asciiTheme="minorEastAsia" w:eastAsiaTheme="minorEastAsia" w:hAnsiTheme="minorEastAsia" w:cstheme="minorEastAsia" w:hint="eastAsia"/>
          <w:sz w:val="24"/>
          <w:szCs w:val="24"/>
        </w:rPr>
        <w:t>技术。使用这种技术设计测试用例，首先计算程序的环形复杂度，并用</w:t>
      </w:r>
      <w:proofErr w:type="gramStart"/>
      <w:r>
        <w:rPr>
          <w:rFonts w:asciiTheme="minorEastAsia" w:eastAsiaTheme="minorEastAsia" w:hAnsiTheme="minorEastAsia" w:cstheme="minorEastAsia" w:hint="eastAsia"/>
          <w:sz w:val="24"/>
          <w:szCs w:val="24"/>
        </w:rPr>
        <w:t>该复杂</w:t>
      </w:r>
      <w:proofErr w:type="gramEnd"/>
      <w:r>
        <w:rPr>
          <w:rFonts w:asciiTheme="minorEastAsia" w:eastAsiaTheme="minorEastAsia" w:hAnsiTheme="minorEastAsia" w:cstheme="minorEastAsia" w:hint="eastAsia"/>
          <w:sz w:val="24"/>
          <w:szCs w:val="24"/>
        </w:rPr>
        <w:t>度为指南定义执行路径的基本集合，从该基本集合到处的测试用例可以保证程序中的每条语句至少执行一次，而且每个条件在执行时都将分别取真假两种值。</w:t>
      </w:r>
    </w:p>
    <w:p w:rsidR="00F935F8" w:rsidRDefault="00FD164F">
      <w:pPr>
        <w:pStyle w:val="af0"/>
        <w:numPr>
          <w:ilvl w:val="1"/>
          <w:numId w:val="14"/>
        </w:numPr>
        <w:spacing w:line="360" w:lineRule="auto"/>
        <w:ind w:left="0" w:firstLine="480"/>
        <w:rPr>
          <w:rFonts w:asciiTheme="minorEastAsia" w:eastAsiaTheme="minorEastAsia" w:hAnsiTheme="minorEastAsia"/>
          <w:sz w:val="24"/>
          <w:szCs w:val="28"/>
        </w:rPr>
      </w:pPr>
      <w:r>
        <w:rPr>
          <w:rFonts w:asciiTheme="minorEastAsia" w:eastAsiaTheme="minorEastAsia" w:hAnsiTheme="minorEastAsia" w:hint="eastAsia"/>
          <w:sz w:val="24"/>
          <w:szCs w:val="28"/>
        </w:rPr>
        <w:t>根据过程设计结果画出相应的流图</w:t>
      </w:r>
    </w:p>
    <w:p w:rsidR="00F935F8" w:rsidRDefault="00FD164F">
      <w:pPr>
        <w:pStyle w:val="af0"/>
        <w:spacing w:line="360" w:lineRule="auto"/>
        <w:ind w:firstLineChars="0" w:firstLine="0"/>
        <w:jc w:val="center"/>
        <w:rPr>
          <w:sz w:val="24"/>
          <w:szCs w:val="28"/>
        </w:rPr>
      </w:pPr>
      <w:r>
        <w:object w:dxaOrig="3228" w:dyaOrig="6504">
          <v:shape id="_x0000_i1054" type="#_x0000_t75" style="width:161.4pt;height:325.2pt" o:ole="">
            <v:imagedata r:id="rId97" o:title=""/>
          </v:shape>
          <o:OLEObject Type="Embed" ProgID="Visio.Drawing.11" ShapeID="_x0000_i1054" DrawAspect="Content" ObjectID="_1716564869" r:id="rId98"/>
        </w:object>
      </w:r>
    </w:p>
    <w:p w:rsidR="00F935F8" w:rsidRDefault="00FD164F">
      <w:pPr>
        <w:spacing w:line="360" w:lineRule="auto"/>
        <w:ind w:firstLine="420"/>
        <w:jc w:val="center"/>
        <w:rPr>
          <w:rFonts w:eastAsia="黑体"/>
          <w:szCs w:val="21"/>
        </w:rPr>
      </w:pPr>
      <w:r>
        <w:rPr>
          <w:rFonts w:eastAsia="黑体" w:hint="eastAsia"/>
          <w:szCs w:val="21"/>
        </w:rPr>
        <w:t>图</w:t>
      </w:r>
      <w:r>
        <w:rPr>
          <w:rFonts w:eastAsia="黑体"/>
          <w:szCs w:val="21"/>
        </w:rPr>
        <w:t>5</w:t>
      </w:r>
      <w:r>
        <w:rPr>
          <w:rFonts w:eastAsia="黑体" w:hint="eastAsia"/>
          <w:szCs w:val="21"/>
        </w:rPr>
        <w:t>-</w:t>
      </w:r>
      <w:r w:rsidR="0016464D">
        <w:rPr>
          <w:rFonts w:eastAsia="黑体" w:hint="eastAsia"/>
          <w:szCs w:val="21"/>
        </w:rPr>
        <w:t>3</w:t>
      </w:r>
      <w:r>
        <w:rPr>
          <w:rFonts w:eastAsia="黑体" w:hint="eastAsia"/>
          <w:szCs w:val="21"/>
        </w:rPr>
        <w:t xml:space="preserve"> </w:t>
      </w:r>
      <w:r>
        <w:rPr>
          <w:rFonts w:eastAsia="黑体" w:hint="eastAsia"/>
          <w:szCs w:val="21"/>
        </w:rPr>
        <w:t>电影数据分析系统</w:t>
      </w:r>
      <w:r>
        <w:rPr>
          <w:rFonts w:eastAsia="黑体" w:hint="eastAsia"/>
          <w:szCs w:val="21"/>
        </w:rPr>
        <w:t>-</w:t>
      </w:r>
      <w:r>
        <w:rPr>
          <w:rFonts w:eastAsia="黑体" w:hint="eastAsia"/>
          <w:szCs w:val="21"/>
        </w:rPr>
        <w:t>数据分析功能的流图</w:t>
      </w:r>
    </w:p>
    <w:p w:rsidR="00F935F8" w:rsidRDefault="00FD164F">
      <w:pPr>
        <w:pStyle w:val="af0"/>
        <w:numPr>
          <w:ilvl w:val="1"/>
          <w:numId w:val="14"/>
        </w:numPr>
        <w:spacing w:line="360" w:lineRule="auto"/>
        <w:ind w:left="0" w:firstLine="480"/>
        <w:rPr>
          <w:rFonts w:asciiTheme="minorEastAsia" w:eastAsiaTheme="minorEastAsia" w:hAnsiTheme="minorEastAsia"/>
          <w:sz w:val="24"/>
          <w:szCs w:val="28"/>
        </w:rPr>
      </w:pPr>
      <w:r>
        <w:rPr>
          <w:rFonts w:asciiTheme="minorEastAsia" w:eastAsiaTheme="minorEastAsia" w:hAnsiTheme="minorEastAsia" w:hint="eastAsia"/>
          <w:sz w:val="24"/>
          <w:szCs w:val="28"/>
        </w:rPr>
        <w:t>计算流图的环形复杂度</w:t>
      </w:r>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根据：V（G）= E-N+2    </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（E:流图的边数     N：节点数）</w:t>
      </w:r>
    </w:p>
    <w:p w:rsidR="00F935F8" w:rsidRDefault="00FD164F">
      <w:pPr>
        <w:pStyle w:val="af0"/>
        <w:spacing w:line="360" w:lineRule="auto"/>
        <w:ind w:firstLine="480"/>
        <w:rPr>
          <w:rFonts w:ascii="宋体" w:hAnsi="宋体"/>
          <w:sz w:val="24"/>
          <w:szCs w:val="24"/>
        </w:rPr>
      </w:pPr>
      <w:r>
        <w:rPr>
          <w:rFonts w:asciiTheme="minorEastAsia" w:eastAsiaTheme="minorEastAsia" w:hAnsiTheme="minorEastAsia" w:hint="eastAsia"/>
          <w:sz w:val="24"/>
          <w:szCs w:val="24"/>
        </w:rPr>
        <w:t>可得该流图的环形复杂度为</w:t>
      </w:r>
      <w:r>
        <w:rPr>
          <w:rFonts w:asciiTheme="minorEastAsia" w:eastAsiaTheme="minorEastAsia" w:hAnsiTheme="minorEastAsia"/>
          <w:sz w:val="24"/>
          <w:szCs w:val="24"/>
        </w:rPr>
        <w:t>3</w:t>
      </w:r>
      <w:r>
        <w:rPr>
          <w:rFonts w:asciiTheme="minorEastAsia" w:eastAsiaTheme="minorEastAsia" w:hAnsiTheme="minorEastAsia" w:hint="eastAsia"/>
          <w:sz w:val="24"/>
          <w:szCs w:val="24"/>
        </w:rPr>
        <w:t>，即有</w:t>
      </w:r>
      <w:r>
        <w:rPr>
          <w:rFonts w:asciiTheme="minorEastAsia" w:eastAsiaTheme="minorEastAsia" w:hAnsiTheme="minorEastAsia"/>
          <w:sz w:val="24"/>
          <w:szCs w:val="24"/>
        </w:rPr>
        <w:t>3</w:t>
      </w:r>
      <w:r>
        <w:rPr>
          <w:rFonts w:asciiTheme="minorEastAsia" w:eastAsiaTheme="minorEastAsia" w:hAnsiTheme="minorEastAsia" w:hint="eastAsia"/>
          <w:sz w:val="24"/>
          <w:szCs w:val="24"/>
        </w:rPr>
        <w:t>条独立路径条数。</w:t>
      </w:r>
    </w:p>
    <w:p w:rsidR="00F935F8" w:rsidRDefault="00FD164F">
      <w:pPr>
        <w:pStyle w:val="af0"/>
        <w:numPr>
          <w:ilvl w:val="1"/>
          <w:numId w:val="14"/>
        </w:numPr>
        <w:spacing w:line="360" w:lineRule="auto"/>
        <w:ind w:left="0" w:firstLine="480"/>
        <w:rPr>
          <w:rFonts w:asciiTheme="minorEastAsia" w:eastAsiaTheme="minorEastAsia" w:hAnsiTheme="minorEastAsia"/>
          <w:sz w:val="24"/>
          <w:szCs w:val="28"/>
        </w:rPr>
      </w:pPr>
      <w:r>
        <w:rPr>
          <w:rFonts w:asciiTheme="minorEastAsia" w:eastAsiaTheme="minorEastAsia" w:hAnsiTheme="minorEastAsia" w:hint="eastAsia"/>
          <w:sz w:val="24"/>
          <w:szCs w:val="28"/>
        </w:rPr>
        <w:t>确定线性独立路径的基本集合</w:t>
      </w:r>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由于环形复杂度为3，因此共有3条独立路径，如下列出具体路径：</w:t>
      </w:r>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cstheme="minorEastAsia" w:hint="eastAsia"/>
          <w:sz w:val="24"/>
          <w:szCs w:val="24"/>
        </w:rPr>
        <w:t>①</w:t>
      </w:r>
      <w:r>
        <w:rPr>
          <w:rFonts w:asciiTheme="minorEastAsia" w:eastAsiaTheme="minorEastAsia" w:hAnsiTheme="minorEastAsia" w:hint="eastAsia"/>
          <w:sz w:val="24"/>
          <w:szCs w:val="24"/>
        </w:rPr>
        <w:t>sabci</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②</w:t>
      </w:r>
      <w:r>
        <w:rPr>
          <w:rFonts w:asciiTheme="minorEastAsia" w:eastAsiaTheme="minorEastAsia" w:hAnsiTheme="minorEastAsia" w:hint="eastAsia"/>
          <w:sz w:val="24"/>
          <w:szCs w:val="24"/>
        </w:rPr>
        <w:t>sabcdh</w:t>
      </w:r>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cstheme="minorEastAsia" w:hint="eastAsia"/>
          <w:sz w:val="24"/>
          <w:szCs w:val="24"/>
        </w:rPr>
        <w:t>③</w:t>
      </w:r>
      <w:r>
        <w:rPr>
          <w:rFonts w:asciiTheme="minorEastAsia" w:eastAsiaTheme="minorEastAsia" w:hAnsiTheme="minorEastAsia" w:hint="eastAsia"/>
          <w:sz w:val="24"/>
          <w:szCs w:val="24"/>
        </w:rPr>
        <w:t>sabcdefg</w:t>
      </w:r>
    </w:p>
    <w:p w:rsidR="00F935F8" w:rsidRDefault="00FD164F">
      <w:pPr>
        <w:pStyle w:val="af0"/>
        <w:numPr>
          <w:ilvl w:val="1"/>
          <w:numId w:val="14"/>
        </w:numPr>
        <w:spacing w:line="360" w:lineRule="auto"/>
        <w:ind w:left="0" w:firstLine="480"/>
        <w:rPr>
          <w:rFonts w:asciiTheme="minorEastAsia" w:eastAsiaTheme="minorEastAsia" w:hAnsiTheme="minorEastAsia"/>
          <w:sz w:val="24"/>
          <w:szCs w:val="28"/>
        </w:rPr>
      </w:pPr>
      <w:r>
        <w:rPr>
          <w:rFonts w:asciiTheme="minorEastAsia" w:eastAsiaTheme="minorEastAsia" w:hAnsiTheme="minorEastAsia" w:hint="eastAsia"/>
          <w:sz w:val="24"/>
          <w:szCs w:val="28"/>
        </w:rPr>
        <w:t>设计可强制执行基本集合中每条路径的测试用例：</w:t>
      </w:r>
    </w:p>
    <w:p w:rsidR="00F935F8" w:rsidRDefault="00FD164F">
      <w:pPr>
        <w:pStyle w:val="af0"/>
        <w:spacing w:line="360" w:lineRule="auto"/>
        <w:ind w:left="620" w:firstLineChars="0" w:firstLine="0"/>
        <w:jc w:val="center"/>
        <w:rPr>
          <w:rFonts w:ascii="黑体" w:eastAsia="黑体" w:hAnsi="黑体"/>
          <w:b/>
          <w:bCs/>
          <w:szCs w:val="21"/>
        </w:rPr>
      </w:pPr>
      <w:r>
        <w:rPr>
          <w:rFonts w:eastAsia="黑体" w:hint="eastAsia"/>
          <w:szCs w:val="21"/>
        </w:rPr>
        <w:t>表</w:t>
      </w:r>
      <w:r>
        <w:rPr>
          <w:rFonts w:eastAsia="黑体"/>
          <w:szCs w:val="21"/>
        </w:rPr>
        <w:t>5</w:t>
      </w:r>
      <w:r>
        <w:rPr>
          <w:rFonts w:eastAsia="黑体" w:hint="eastAsia"/>
          <w:szCs w:val="21"/>
        </w:rPr>
        <w:t>-</w:t>
      </w:r>
      <w:r>
        <w:rPr>
          <w:rFonts w:eastAsia="黑体"/>
          <w:szCs w:val="21"/>
        </w:rPr>
        <w:t>3</w:t>
      </w:r>
      <w:r>
        <w:rPr>
          <w:rFonts w:eastAsia="黑体" w:hint="eastAsia"/>
          <w:szCs w:val="21"/>
        </w:rPr>
        <w:t xml:space="preserve"> </w:t>
      </w:r>
      <w:r>
        <w:rPr>
          <w:rFonts w:eastAsia="黑体" w:hint="eastAsia"/>
          <w:szCs w:val="21"/>
        </w:rPr>
        <w:t>电影数据分析</w:t>
      </w:r>
      <w:proofErr w:type="gramStart"/>
      <w:r>
        <w:rPr>
          <w:rFonts w:eastAsia="黑体" w:hint="eastAsia"/>
          <w:szCs w:val="21"/>
        </w:rPr>
        <w:t>模块白盒测试</w:t>
      </w:r>
      <w:proofErr w:type="gramEnd"/>
      <w:r>
        <w:rPr>
          <w:rFonts w:eastAsia="黑体" w:hint="eastAsia"/>
          <w:szCs w:val="21"/>
        </w:rPr>
        <w:t>-</w:t>
      </w:r>
      <w:r>
        <w:rPr>
          <w:rFonts w:eastAsia="黑体" w:hint="eastAsia"/>
          <w:szCs w:val="21"/>
        </w:rPr>
        <w:t>测试用例</w:t>
      </w:r>
    </w:p>
    <w:tbl>
      <w:tblPr>
        <w:tblStyle w:val="ab"/>
        <w:tblW w:w="816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1"/>
        <w:gridCol w:w="1610"/>
        <w:gridCol w:w="2722"/>
        <w:gridCol w:w="1427"/>
        <w:gridCol w:w="1604"/>
      </w:tblGrid>
      <w:tr w:rsidR="00F935F8">
        <w:trPr>
          <w:cantSplit/>
          <w:trHeight w:val="407"/>
          <w:tblHeader/>
          <w:jc w:val="center"/>
        </w:trPr>
        <w:tc>
          <w:tcPr>
            <w:tcW w:w="801" w:type="dxa"/>
            <w:vMerge w:val="restart"/>
            <w:tcBorders>
              <w:top w:val="single" w:sz="12" w:space="0" w:color="auto"/>
            </w:tcBorders>
            <w:vAlign w:val="center"/>
          </w:tcPr>
          <w:p w:rsidR="00F935F8" w:rsidRDefault="00FD164F">
            <w:pPr>
              <w:jc w:val="center"/>
              <w:rPr>
                <w:b/>
                <w:szCs w:val="21"/>
              </w:rPr>
            </w:pPr>
            <w:r>
              <w:rPr>
                <w:b/>
                <w:szCs w:val="21"/>
              </w:rPr>
              <w:t>序号</w:t>
            </w:r>
          </w:p>
        </w:tc>
        <w:tc>
          <w:tcPr>
            <w:tcW w:w="5759" w:type="dxa"/>
            <w:gridSpan w:val="3"/>
            <w:tcBorders>
              <w:top w:val="single" w:sz="12" w:space="0" w:color="auto"/>
              <w:bottom w:val="single" w:sz="4" w:space="0" w:color="auto"/>
            </w:tcBorders>
          </w:tcPr>
          <w:p w:rsidR="00F935F8" w:rsidRDefault="00FD164F">
            <w:pPr>
              <w:jc w:val="center"/>
              <w:rPr>
                <w:b/>
                <w:szCs w:val="21"/>
              </w:rPr>
            </w:pPr>
            <w:r>
              <w:rPr>
                <w:b/>
                <w:szCs w:val="21"/>
              </w:rPr>
              <w:t>输入</w:t>
            </w:r>
            <w:r>
              <w:rPr>
                <w:b/>
                <w:szCs w:val="21"/>
              </w:rPr>
              <w:t>/</w:t>
            </w:r>
            <w:r>
              <w:rPr>
                <w:b/>
                <w:szCs w:val="21"/>
              </w:rPr>
              <w:t>动作</w:t>
            </w:r>
          </w:p>
        </w:tc>
        <w:tc>
          <w:tcPr>
            <w:tcW w:w="1604" w:type="dxa"/>
            <w:vMerge w:val="restart"/>
            <w:tcBorders>
              <w:top w:val="single" w:sz="12" w:space="0" w:color="auto"/>
            </w:tcBorders>
            <w:vAlign w:val="center"/>
          </w:tcPr>
          <w:p w:rsidR="00F935F8" w:rsidRDefault="00FD164F">
            <w:pPr>
              <w:jc w:val="center"/>
              <w:rPr>
                <w:b/>
                <w:szCs w:val="21"/>
              </w:rPr>
            </w:pPr>
            <w:r>
              <w:rPr>
                <w:rFonts w:hint="eastAsia"/>
                <w:b/>
                <w:szCs w:val="21"/>
              </w:rPr>
              <w:t>独立</w:t>
            </w:r>
            <w:r>
              <w:rPr>
                <w:b/>
                <w:szCs w:val="21"/>
              </w:rPr>
              <w:t>路径</w:t>
            </w:r>
          </w:p>
        </w:tc>
      </w:tr>
      <w:tr w:rsidR="00F935F8">
        <w:trPr>
          <w:cantSplit/>
          <w:trHeight w:val="264"/>
          <w:tblHeader/>
          <w:jc w:val="center"/>
        </w:trPr>
        <w:tc>
          <w:tcPr>
            <w:tcW w:w="801" w:type="dxa"/>
            <w:vMerge/>
            <w:tcBorders>
              <w:bottom w:val="single" w:sz="6" w:space="0" w:color="auto"/>
            </w:tcBorders>
          </w:tcPr>
          <w:p w:rsidR="00F935F8" w:rsidRDefault="00F935F8">
            <w:pPr>
              <w:jc w:val="center"/>
              <w:rPr>
                <w:szCs w:val="21"/>
              </w:rPr>
            </w:pPr>
          </w:p>
        </w:tc>
        <w:tc>
          <w:tcPr>
            <w:tcW w:w="1610" w:type="dxa"/>
            <w:tcBorders>
              <w:top w:val="single" w:sz="4" w:space="0" w:color="auto"/>
              <w:bottom w:val="single" w:sz="6" w:space="0" w:color="auto"/>
            </w:tcBorders>
          </w:tcPr>
          <w:p w:rsidR="00F935F8" w:rsidRDefault="00FD164F">
            <w:pPr>
              <w:jc w:val="center"/>
              <w:rPr>
                <w:b/>
                <w:szCs w:val="21"/>
              </w:rPr>
            </w:pPr>
            <w:r>
              <w:rPr>
                <w:rFonts w:hint="eastAsia"/>
                <w:b/>
                <w:szCs w:val="21"/>
              </w:rPr>
              <w:t>项目编号</w:t>
            </w:r>
          </w:p>
        </w:tc>
        <w:tc>
          <w:tcPr>
            <w:tcW w:w="2722" w:type="dxa"/>
            <w:tcBorders>
              <w:top w:val="single" w:sz="4" w:space="0" w:color="auto"/>
              <w:bottom w:val="single" w:sz="6" w:space="0" w:color="auto"/>
            </w:tcBorders>
          </w:tcPr>
          <w:p w:rsidR="00F935F8" w:rsidRDefault="00FD164F">
            <w:pPr>
              <w:jc w:val="center"/>
              <w:rPr>
                <w:b/>
                <w:szCs w:val="21"/>
              </w:rPr>
            </w:pPr>
            <w:r>
              <w:rPr>
                <w:rFonts w:hint="eastAsia"/>
                <w:b/>
                <w:szCs w:val="21"/>
              </w:rPr>
              <w:t>项目名称</w:t>
            </w:r>
          </w:p>
        </w:tc>
        <w:tc>
          <w:tcPr>
            <w:tcW w:w="1427" w:type="dxa"/>
            <w:tcBorders>
              <w:top w:val="single" w:sz="4" w:space="0" w:color="auto"/>
              <w:bottom w:val="single" w:sz="6" w:space="0" w:color="auto"/>
            </w:tcBorders>
          </w:tcPr>
          <w:p w:rsidR="00F935F8" w:rsidRDefault="00FD164F">
            <w:pPr>
              <w:jc w:val="center"/>
              <w:rPr>
                <w:b/>
                <w:szCs w:val="21"/>
              </w:rPr>
            </w:pPr>
            <w:r>
              <w:rPr>
                <w:rFonts w:hint="eastAsia"/>
                <w:b/>
                <w:szCs w:val="21"/>
              </w:rPr>
              <w:t>重新输入</w:t>
            </w:r>
          </w:p>
        </w:tc>
        <w:tc>
          <w:tcPr>
            <w:tcW w:w="1604" w:type="dxa"/>
            <w:vMerge/>
            <w:tcBorders>
              <w:bottom w:val="single" w:sz="6" w:space="0" w:color="auto"/>
            </w:tcBorders>
          </w:tcPr>
          <w:p w:rsidR="00F935F8" w:rsidRDefault="00F935F8">
            <w:pPr>
              <w:jc w:val="center"/>
              <w:rPr>
                <w:szCs w:val="21"/>
              </w:rPr>
            </w:pPr>
          </w:p>
        </w:tc>
      </w:tr>
      <w:tr w:rsidR="00F935F8">
        <w:trPr>
          <w:cantSplit/>
          <w:trHeight w:val="407"/>
          <w:tblHeader/>
          <w:jc w:val="center"/>
        </w:trPr>
        <w:tc>
          <w:tcPr>
            <w:tcW w:w="801" w:type="dxa"/>
            <w:tcBorders>
              <w:top w:val="single" w:sz="6" w:space="0" w:color="auto"/>
              <w:bottom w:val="nil"/>
            </w:tcBorders>
          </w:tcPr>
          <w:p w:rsidR="00F935F8" w:rsidRDefault="00FD164F">
            <w:pPr>
              <w:jc w:val="center"/>
              <w:rPr>
                <w:szCs w:val="21"/>
              </w:rPr>
            </w:pPr>
            <w:r>
              <w:rPr>
                <w:szCs w:val="21"/>
              </w:rPr>
              <w:t>1</w:t>
            </w:r>
          </w:p>
        </w:tc>
        <w:tc>
          <w:tcPr>
            <w:tcW w:w="1610" w:type="dxa"/>
            <w:tcBorders>
              <w:top w:val="single" w:sz="6" w:space="0" w:color="auto"/>
              <w:bottom w:val="nil"/>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hint="eastAsia"/>
                <w:szCs w:val="21"/>
              </w:rPr>
              <w:t>a</w:t>
            </w:r>
          </w:p>
        </w:tc>
        <w:tc>
          <w:tcPr>
            <w:tcW w:w="2722" w:type="dxa"/>
            <w:tcBorders>
              <w:top w:val="single" w:sz="6" w:space="0" w:color="auto"/>
              <w:bottom w:val="nil"/>
            </w:tcBorders>
          </w:tcPr>
          <w:p w:rsidR="00F935F8" w:rsidRDefault="00FD164F">
            <w:pPr>
              <w:jc w:val="center"/>
              <w:rPr>
                <w:szCs w:val="21"/>
              </w:rPr>
            </w:pPr>
            <w:r>
              <w:rPr>
                <w:rFonts w:hint="eastAsia"/>
                <w:szCs w:val="21"/>
              </w:rPr>
              <w:t>——</w:t>
            </w:r>
          </w:p>
        </w:tc>
        <w:tc>
          <w:tcPr>
            <w:tcW w:w="1427" w:type="dxa"/>
            <w:tcBorders>
              <w:top w:val="single" w:sz="6" w:space="0" w:color="auto"/>
              <w:bottom w:val="nil"/>
            </w:tcBorders>
          </w:tcPr>
          <w:p w:rsidR="00F935F8" w:rsidRDefault="00FD164F">
            <w:pPr>
              <w:jc w:val="center"/>
              <w:rPr>
                <w:szCs w:val="21"/>
              </w:rPr>
            </w:pPr>
            <w:r>
              <w:rPr>
                <w:szCs w:val="21"/>
              </w:rPr>
              <w:t>Y</w:t>
            </w:r>
          </w:p>
        </w:tc>
        <w:tc>
          <w:tcPr>
            <w:tcW w:w="1604" w:type="dxa"/>
            <w:tcBorders>
              <w:top w:val="single" w:sz="6" w:space="0" w:color="auto"/>
              <w:bottom w:val="nil"/>
            </w:tcBorders>
          </w:tcPr>
          <w:p w:rsidR="00F935F8" w:rsidRDefault="00FD164F">
            <w:pPr>
              <w:jc w:val="center"/>
              <w:rPr>
                <w:szCs w:val="21"/>
              </w:rPr>
            </w:pPr>
            <w:r>
              <w:rPr>
                <w:rFonts w:asciiTheme="minorEastAsia" w:eastAsiaTheme="minorEastAsia" w:hAnsiTheme="minorEastAsia" w:cstheme="minorEastAsia" w:hint="eastAsia"/>
                <w:sz w:val="24"/>
                <w:szCs w:val="24"/>
              </w:rPr>
              <w:t>①</w:t>
            </w:r>
          </w:p>
        </w:tc>
      </w:tr>
      <w:tr w:rsidR="00F935F8">
        <w:trPr>
          <w:cantSplit/>
          <w:trHeight w:val="422"/>
          <w:tblHeader/>
          <w:jc w:val="center"/>
        </w:trPr>
        <w:tc>
          <w:tcPr>
            <w:tcW w:w="801" w:type="dxa"/>
            <w:tcBorders>
              <w:top w:val="nil"/>
              <w:bottom w:val="nil"/>
            </w:tcBorders>
          </w:tcPr>
          <w:p w:rsidR="00F935F8" w:rsidRDefault="00FD164F">
            <w:pPr>
              <w:jc w:val="center"/>
              <w:rPr>
                <w:szCs w:val="21"/>
              </w:rPr>
            </w:pPr>
            <w:r>
              <w:rPr>
                <w:rFonts w:hint="eastAsia"/>
                <w:szCs w:val="21"/>
              </w:rPr>
              <w:t>2</w:t>
            </w:r>
          </w:p>
        </w:tc>
        <w:tc>
          <w:tcPr>
            <w:tcW w:w="1610" w:type="dxa"/>
            <w:tcBorders>
              <w:top w:val="nil"/>
              <w:bottom w:val="nil"/>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szCs w:val="21"/>
              </w:rPr>
              <w:t>2</w:t>
            </w:r>
          </w:p>
        </w:tc>
        <w:tc>
          <w:tcPr>
            <w:tcW w:w="2722" w:type="dxa"/>
            <w:tcBorders>
              <w:top w:val="nil"/>
              <w:bottom w:val="nil"/>
            </w:tcBorders>
          </w:tcPr>
          <w:p w:rsidR="00F935F8" w:rsidRDefault="00FD164F">
            <w:pPr>
              <w:jc w:val="center"/>
              <w:rPr>
                <w:szCs w:val="21"/>
              </w:rPr>
            </w:pPr>
            <w:r>
              <w:rPr>
                <w:rFonts w:hint="eastAsia"/>
                <w:szCs w:val="21"/>
              </w:rPr>
              <w:t>空</w:t>
            </w:r>
          </w:p>
        </w:tc>
        <w:tc>
          <w:tcPr>
            <w:tcW w:w="1427" w:type="dxa"/>
            <w:tcBorders>
              <w:top w:val="nil"/>
              <w:bottom w:val="nil"/>
            </w:tcBorders>
          </w:tcPr>
          <w:p w:rsidR="00F935F8" w:rsidRDefault="00FD164F">
            <w:pPr>
              <w:jc w:val="center"/>
              <w:rPr>
                <w:szCs w:val="21"/>
              </w:rPr>
            </w:pPr>
            <w:r>
              <w:rPr>
                <w:rFonts w:hint="eastAsia"/>
                <w:szCs w:val="21"/>
              </w:rPr>
              <w:t>Y</w:t>
            </w:r>
          </w:p>
        </w:tc>
        <w:tc>
          <w:tcPr>
            <w:tcW w:w="1604" w:type="dxa"/>
            <w:tcBorders>
              <w:top w:val="nil"/>
              <w:bottom w:val="nil"/>
            </w:tcBorders>
          </w:tcPr>
          <w:p w:rsidR="00F935F8" w:rsidRDefault="00FD164F">
            <w:pPr>
              <w:jc w:val="center"/>
              <w:rPr>
                <w:szCs w:val="21"/>
              </w:rPr>
            </w:pPr>
            <w:r>
              <w:rPr>
                <w:rFonts w:asciiTheme="minorEastAsia" w:eastAsiaTheme="minorEastAsia" w:hAnsiTheme="minorEastAsia" w:cstheme="minorEastAsia" w:hint="eastAsia"/>
                <w:sz w:val="24"/>
                <w:szCs w:val="24"/>
              </w:rPr>
              <w:t>②</w:t>
            </w:r>
          </w:p>
        </w:tc>
      </w:tr>
      <w:tr w:rsidR="00F935F8">
        <w:trPr>
          <w:cantSplit/>
          <w:trHeight w:val="463"/>
          <w:tblHeader/>
          <w:jc w:val="center"/>
        </w:trPr>
        <w:tc>
          <w:tcPr>
            <w:tcW w:w="801" w:type="dxa"/>
            <w:tcBorders>
              <w:top w:val="nil"/>
              <w:bottom w:val="single" w:sz="12" w:space="0" w:color="auto"/>
            </w:tcBorders>
          </w:tcPr>
          <w:p w:rsidR="00F935F8" w:rsidRDefault="00FD164F">
            <w:pPr>
              <w:jc w:val="center"/>
              <w:rPr>
                <w:szCs w:val="21"/>
              </w:rPr>
            </w:pPr>
            <w:r>
              <w:rPr>
                <w:rFonts w:hint="eastAsia"/>
                <w:szCs w:val="21"/>
              </w:rPr>
              <w:t>3</w:t>
            </w:r>
          </w:p>
        </w:tc>
        <w:tc>
          <w:tcPr>
            <w:tcW w:w="1610" w:type="dxa"/>
            <w:tcBorders>
              <w:top w:val="nil"/>
              <w:bottom w:val="single" w:sz="12" w:space="0" w:color="auto"/>
            </w:tcBorders>
          </w:tcPr>
          <w:p w:rsidR="00F935F8" w:rsidRDefault="00FD164F">
            <w:pPr>
              <w:jc w:val="center"/>
              <w:rPr>
                <w:rFonts w:ascii="宋体" w:hAnsi="宋体"/>
                <w:sz w:val="24"/>
                <w:szCs w:val="24"/>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ascii="宋体" w:hAnsi="宋体" w:hint="eastAsia"/>
                <w:sz w:val="24"/>
                <w:szCs w:val="24"/>
              </w:rPr>
              <w:t>2</w:t>
            </w:r>
          </w:p>
        </w:tc>
        <w:tc>
          <w:tcPr>
            <w:tcW w:w="2722" w:type="dxa"/>
            <w:tcBorders>
              <w:top w:val="nil"/>
              <w:bottom w:val="single" w:sz="12" w:space="0" w:color="auto"/>
            </w:tcBorders>
          </w:tcPr>
          <w:p w:rsidR="00F935F8" w:rsidRDefault="00FD164F">
            <w:pPr>
              <w:jc w:val="center"/>
              <w:rPr>
                <w:szCs w:val="21"/>
              </w:rPr>
            </w:pPr>
            <w:r>
              <w:rPr>
                <w:rFonts w:ascii="宋体" w:hAnsi="宋体" w:hint="eastAsia"/>
                <w:sz w:val="24"/>
                <w:szCs w:val="24"/>
              </w:rPr>
              <w:t>“大陆”电影</w:t>
            </w:r>
          </w:p>
        </w:tc>
        <w:tc>
          <w:tcPr>
            <w:tcW w:w="1427" w:type="dxa"/>
            <w:tcBorders>
              <w:top w:val="nil"/>
              <w:bottom w:val="single" w:sz="12" w:space="0" w:color="auto"/>
            </w:tcBorders>
          </w:tcPr>
          <w:p w:rsidR="00F935F8" w:rsidRDefault="00FD164F">
            <w:pPr>
              <w:jc w:val="center"/>
              <w:rPr>
                <w:szCs w:val="21"/>
              </w:rPr>
            </w:pPr>
            <w:r>
              <w:rPr>
                <w:rFonts w:hint="eastAsia"/>
                <w:szCs w:val="21"/>
              </w:rPr>
              <w:t>N</w:t>
            </w:r>
          </w:p>
        </w:tc>
        <w:tc>
          <w:tcPr>
            <w:tcW w:w="1604" w:type="dxa"/>
            <w:tcBorders>
              <w:top w:val="nil"/>
              <w:bottom w:val="single" w:sz="12" w:space="0" w:color="auto"/>
            </w:tcBorders>
          </w:tcPr>
          <w:p w:rsidR="00F935F8" w:rsidRDefault="00FD164F">
            <w:pPr>
              <w:jc w:val="center"/>
              <w:rPr>
                <w:szCs w:val="21"/>
              </w:rPr>
            </w:pPr>
            <w:r>
              <w:rPr>
                <w:rFonts w:asciiTheme="minorEastAsia" w:eastAsiaTheme="minorEastAsia" w:hAnsiTheme="minorEastAsia" w:cstheme="minorEastAsia" w:hint="eastAsia"/>
                <w:sz w:val="24"/>
                <w:szCs w:val="24"/>
              </w:rPr>
              <w:t>③</w:t>
            </w:r>
          </w:p>
        </w:tc>
      </w:tr>
    </w:tbl>
    <w:p w:rsidR="00F935F8" w:rsidRDefault="00FD164F">
      <w:pPr>
        <w:pStyle w:val="4"/>
        <w:rPr>
          <w:rFonts w:asciiTheme="majorEastAsia" w:hAnsiTheme="majorEastAsia"/>
        </w:rPr>
      </w:pPr>
      <w:bookmarkStart w:id="489" w:name="_Toc75908423"/>
      <w:r>
        <w:rPr>
          <w:rFonts w:hint="eastAsia"/>
        </w:rPr>
        <w:lastRenderedPageBreak/>
        <w:t>5</w:t>
      </w:r>
      <w:r>
        <w:t>.2.4.2</w:t>
      </w:r>
      <w:r>
        <w:rPr>
          <w:rFonts w:asciiTheme="majorEastAsia" w:hAnsiTheme="majorEastAsia" w:hint="eastAsia"/>
        </w:rPr>
        <w:t>逻辑覆盖</w:t>
      </w:r>
      <w:bookmarkEnd w:id="489"/>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步骤依次为语句覆盖测试、判定覆盖测试、条件覆盖测试、判定/条件覆盖测试、条件组合覆盖测试、路径覆盖。测试用例以路径覆盖为原则。在每个步骤中需要设计相应的测试用例，使其达到不同的覆盖标准。</w:t>
      </w:r>
    </w:p>
    <w:p w:rsidR="00F935F8" w:rsidRDefault="00FD164F">
      <w:pPr>
        <w:numPr>
          <w:ilvl w:val="0"/>
          <w:numId w:val="15"/>
        </w:numPr>
        <w:spacing w:line="360" w:lineRule="auto"/>
        <w:ind w:left="0"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语句覆盖测试</w:t>
      </w:r>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语句覆盖需要将程序中每一可执行语句至少执行一次。登录模块流程图中共有三条相互独立路径，因此本轮</w:t>
      </w:r>
      <w:proofErr w:type="gramStart"/>
      <w:r>
        <w:rPr>
          <w:rFonts w:asciiTheme="minorEastAsia" w:eastAsiaTheme="minorEastAsia" w:hAnsiTheme="minorEastAsia" w:hint="eastAsia"/>
          <w:sz w:val="24"/>
          <w:szCs w:val="24"/>
        </w:rPr>
        <w:t>测试共</w:t>
      </w:r>
      <w:proofErr w:type="gramEnd"/>
      <w:r>
        <w:rPr>
          <w:rFonts w:asciiTheme="minorEastAsia" w:eastAsiaTheme="minorEastAsia" w:hAnsiTheme="minorEastAsia" w:hint="eastAsia"/>
          <w:sz w:val="24"/>
          <w:szCs w:val="24"/>
        </w:rPr>
        <w:t>需要设计3组测试用例。</w:t>
      </w:r>
    </w:p>
    <w:p w:rsidR="00F935F8" w:rsidRDefault="00FD164F">
      <w:pPr>
        <w:spacing w:line="360" w:lineRule="auto"/>
        <w:ind w:firstLineChars="200" w:firstLine="420"/>
        <w:jc w:val="center"/>
        <w:rPr>
          <w:rFonts w:eastAsia="黑体"/>
          <w:szCs w:val="21"/>
        </w:rPr>
      </w:pPr>
      <w:r>
        <w:rPr>
          <w:rFonts w:eastAsia="黑体" w:hint="eastAsia"/>
          <w:szCs w:val="21"/>
        </w:rPr>
        <w:t>表</w:t>
      </w:r>
      <w:r>
        <w:rPr>
          <w:rFonts w:eastAsia="黑体"/>
          <w:szCs w:val="21"/>
        </w:rPr>
        <w:t>5</w:t>
      </w:r>
      <w:r>
        <w:rPr>
          <w:rFonts w:eastAsia="黑体" w:hint="eastAsia"/>
          <w:szCs w:val="21"/>
        </w:rPr>
        <w:t>-</w:t>
      </w:r>
      <w:r>
        <w:rPr>
          <w:rFonts w:eastAsia="黑体"/>
          <w:szCs w:val="21"/>
        </w:rPr>
        <w:t>4</w:t>
      </w:r>
      <w:r>
        <w:rPr>
          <w:rFonts w:eastAsia="黑体" w:hint="eastAsia"/>
          <w:szCs w:val="21"/>
        </w:rPr>
        <w:t xml:space="preserve"> </w:t>
      </w:r>
      <w:r>
        <w:rPr>
          <w:rFonts w:eastAsia="黑体" w:hint="eastAsia"/>
          <w:szCs w:val="21"/>
        </w:rPr>
        <w:t>电影数据分析</w:t>
      </w:r>
      <w:proofErr w:type="gramStart"/>
      <w:r>
        <w:rPr>
          <w:rFonts w:eastAsia="黑体" w:hint="eastAsia"/>
          <w:szCs w:val="21"/>
        </w:rPr>
        <w:t>模块白盒测试</w:t>
      </w:r>
      <w:proofErr w:type="gramEnd"/>
      <w:r>
        <w:rPr>
          <w:rFonts w:eastAsia="黑体" w:hint="eastAsia"/>
          <w:szCs w:val="21"/>
        </w:rPr>
        <w:t>-</w:t>
      </w:r>
      <w:r>
        <w:rPr>
          <w:rFonts w:eastAsia="黑体" w:hint="eastAsia"/>
          <w:szCs w:val="21"/>
        </w:rPr>
        <w:t>语句覆盖测试</w:t>
      </w:r>
    </w:p>
    <w:tbl>
      <w:tblPr>
        <w:tblStyle w:val="ab"/>
        <w:tblW w:w="833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1416"/>
        <w:gridCol w:w="2117"/>
        <w:gridCol w:w="1111"/>
        <w:gridCol w:w="1266"/>
        <w:gridCol w:w="1794"/>
      </w:tblGrid>
      <w:tr w:rsidR="00F935F8">
        <w:trPr>
          <w:cantSplit/>
          <w:tblHeader/>
          <w:jc w:val="center"/>
        </w:trPr>
        <w:tc>
          <w:tcPr>
            <w:tcW w:w="638" w:type="dxa"/>
            <w:vMerge w:val="restart"/>
            <w:tcBorders>
              <w:top w:val="single" w:sz="12" w:space="0" w:color="auto"/>
            </w:tcBorders>
            <w:vAlign w:val="center"/>
          </w:tcPr>
          <w:p w:rsidR="00F935F8" w:rsidRDefault="00FD164F">
            <w:pPr>
              <w:jc w:val="center"/>
              <w:rPr>
                <w:b/>
                <w:szCs w:val="21"/>
              </w:rPr>
            </w:pPr>
            <w:r>
              <w:rPr>
                <w:b/>
                <w:szCs w:val="21"/>
              </w:rPr>
              <w:t>序号</w:t>
            </w:r>
          </w:p>
        </w:tc>
        <w:tc>
          <w:tcPr>
            <w:tcW w:w="4580" w:type="dxa"/>
            <w:gridSpan w:val="3"/>
            <w:tcBorders>
              <w:top w:val="single" w:sz="12" w:space="0" w:color="auto"/>
              <w:bottom w:val="single" w:sz="4" w:space="0" w:color="auto"/>
            </w:tcBorders>
          </w:tcPr>
          <w:p w:rsidR="00F935F8" w:rsidRDefault="00FD164F">
            <w:pPr>
              <w:jc w:val="center"/>
              <w:rPr>
                <w:b/>
                <w:szCs w:val="21"/>
              </w:rPr>
            </w:pPr>
            <w:r>
              <w:rPr>
                <w:b/>
                <w:szCs w:val="21"/>
              </w:rPr>
              <w:t>输入</w:t>
            </w:r>
            <w:r>
              <w:rPr>
                <w:b/>
                <w:szCs w:val="21"/>
              </w:rPr>
              <w:t>/</w:t>
            </w:r>
            <w:r>
              <w:rPr>
                <w:b/>
                <w:szCs w:val="21"/>
              </w:rPr>
              <w:t>动作</w:t>
            </w:r>
          </w:p>
        </w:tc>
        <w:tc>
          <w:tcPr>
            <w:tcW w:w="1276" w:type="dxa"/>
            <w:vMerge w:val="restart"/>
            <w:tcBorders>
              <w:top w:val="single" w:sz="12" w:space="0" w:color="auto"/>
            </w:tcBorders>
            <w:vAlign w:val="center"/>
          </w:tcPr>
          <w:p w:rsidR="00F935F8" w:rsidRDefault="00FD164F">
            <w:pPr>
              <w:jc w:val="center"/>
              <w:rPr>
                <w:b/>
                <w:szCs w:val="21"/>
              </w:rPr>
            </w:pPr>
            <w:r>
              <w:rPr>
                <w:b/>
                <w:szCs w:val="21"/>
              </w:rPr>
              <w:t>覆盖路径</w:t>
            </w:r>
          </w:p>
        </w:tc>
        <w:tc>
          <w:tcPr>
            <w:tcW w:w="1840" w:type="dxa"/>
            <w:vMerge w:val="restart"/>
            <w:tcBorders>
              <w:top w:val="single" w:sz="12" w:space="0" w:color="auto"/>
            </w:tcBorders>
            <w:vAlign w:val="center"/>
          </w:tcPr>
          <w:p w:rsidR="00F935F8" w:rsidRDefault="00FD164F">
            <w:pPr>
              <w:jc w:val="center"/>
              <w:rPr>
                <w:b/>
                <w:szCs w:val="21"/>
              </w:rPr>
            </w:pPr>
            <w:r>
              <w:rPr>
                <w:rFonts w:hint="eastAsia"/>
                <w:b/>
                <w:szCs w:val="21"/>
              </w:rPr>
              <w:t>期望输出</w:t>
            </w:r>
          </w:p>
        </w:tc>
      </w:tr>
      <w:tr w:rsidR="00F935F8">
        <w:trPr>
          <w:cantSplit/>
          <w:trHeight w:val="198"/>
          <w:tblHeader/>
          <w:jc w:val="center"/>
        </w:trPr>
        <w:tc>
          <w:tcPr>
            <w:tcW w:w="638" w:type="dxa"/>
            <w:vMerge/>
            <w:tcBorders>
              <w:bottom w:val="single" w:sz="6" w:space="0" w:color="auto"/>
            </w:tcBorders>
          </w:tcPr>
          <w:p w:rsidR="00F935F8" w:rsidRDefault="00F935F8">
            <w:pPr>
              <w:jc w:val="center"/>
              <w:rPr>
                <w:szCs w:val="21"/>
              </w:rPr>
            </w:pPr>
          </w:p>
        </w:tc>
        <w:tc>
          <w:tcPr>
            <w:tcW w:w="1281" w:type="dxa"/>
            <w:tcBorders>
              <w:top w:val="single" w:sz="4" w:space="0" w:color="auto"/>
              <w:bottom w:val="single" w:sz="6" w:space="0" w:color="auto"/>
            </w:tcBorders>
          </w:tcPr>
          <w:p w:rsidR="00F935F8" w:rsidRDefault="00FD164F">
            <w:pPr>
              <w:jc w:val="center"/>
              <w:rPr>
                <w:b/>
                <w:szCs w:val="21"/>
              </w:rPr>
            </w:pPr>
            <w:r>
              <w:rPr>
                <w:rFonts w:hint="eastAsia"/>
                <w:b/>
                <w:szCs w:val="21"/>
              </w:rPr>
              <w:t>项目编号</w:t>
            </w:r>
          </w:p>
        </w:tc>
        <w:tc>
          <w:tcPr>
            <w:tcW w:w="2165" w:type="dxa"/>
            <w:tcBorders>
              <w:top w:val="single" w:sz="4" w:space="0" w:color="auto"/>
              <w:bottom w:val="single" w:sz="6" w:space="0" w:color="auto"/>
            </w:tcBorders>
          </w:tcPr>
          <w:p w:rsidR="00F935F8" w:rsidRDefault="00FD164F">
            <w:pPr>
              <w:jc w:val="center"/>
              <w:rPr>
                <w:b/>
                <w:szCs w:val="21"/>
              </w:rPr>
            </w:pPr>
            <w:r>
              <w:rPr>
                <w:rFonts w:hint="eastAsia"/>
                <w:b/>
                <w:szCs w:val="21"/>
              </w:rPr>
              <w:t>项目名称</w:t>
            </w:r>
          </w:p>
        </w:tc>
        <w:tc>
          <w:tcPr>
            <w:tcW w:w="1134" w:type="dxa"/>
            <w:tcBorders>
              <w:top w:val="single" w:sz="4" w:space="0" w:color="auto"/>
              <w:bottom w:val="single" w:sz="6" w:space="0" w:color="auto"/>
            </w:tcBorders>
          </w:tcPr>
          <w:p w:rsidR="00F935F8" w:rsidRDefault="00FD164F">
            <w:pPr>
              <w:jc w:val="center"/>
              <w:rPr>
                <w:b/>
                <w:szCs w:val="21"/>
              </w:rPr>
            </w:pPr>
            <w:r>
              <w:rPr>
                <w:rFonts w:hint="eastAsia"/>
                <w:b/>
                <w:szCs w:val="21"/>
              </w:rPr>
              <w:t>重新输入</w:t>
            </w:r>
          </w:p>
        </w:tc>
        <w:tc>
          <w:tcPr>
            <w:tcW w:w="1276" w:type="dxa"/>
            <w:vMerge/>
            <w:tcBorders>
              <w:bottom w:val="single" w:sz="6" w:space="0" w:color="auto"/>
            </w:tcBorders>
          </w:tcPr>
          <w:p w:rsidR="00F935F8" w:rsidRDefault="00F935F8">
            <w:pPr>
              <w:jc w:val="center"/>
              <w:rPr>
                <w:szCs w:val="21"/>
              </w:rPr>
            </w:pPr>
          </w:p>
        </w:tc>
        <w:tc>
          <w:tcPr>
            <w:tcW w:w="1840" w:type="dxa"/>
            <w:vMerge/>
            <w:tcBorders>
              <w:bottom w:val="single" w:sz="6" w:space="0" w:color="auto"/>
            </w:tcBorders>
          </w:tcPr>
          <w:p w:rsidR="00F935F8" w:rsidRDefault="00F935F8">
            <w:pPr>
              <w:jc w:val="center"/>
              <w:rPr>
                <w:szCs w:val="21"/>
              </w:rPr>
            </w:pPr>
          </w:p>
        </w:tc>
      </w:tr>
      <w:tr w:rsidR="00F935F8">
        <w:trPr>
          <w:cantSplit/>
          <w:tblHeader/>
          <w:jc w:val="center"/>
        </w:trPr>
        <w:tc>
          <w:tcPr>
            <w:tcW w:w="638" w:type="dxa"/>
            <w:tcBorders>
              <w:top w:val="single" w:sz="6" w:space="0" w:color="auto"/>
              <w:bottom w:val="nil"/>
            </w:tcBorders>
          </w:tcPr>
          <w:p w:rsidR="00F935F8" w:rsidRDefault="00FD164F">
            <w:pPr>
              <w:jc w:val="center"/>
              <w:rPr>
                <w:szCs w:val="21"/>
              </w:rPr>
            </w:pPr>
            <w:r>
              <w:rPr>
                <w:szCs w:val="21"/>
              </w:rPr>
              <w:t>1</w:t>
            </w:r>
          </w:p>
        </w:tc>
        <w:tc>
          <w:tcPr>
            <w:tcW w:w="1281" w:type="dxa"/>
            <w:tcBorders>
              <w:top w:val="single" w:sz="6" w:space="0" w:color="auto"/>
              <w:bottom w:val="nil"/>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hint="eastAsia"/>
                <w:szCs w:val="21"/>
              </w:rPr>
              <w:t>a</w:t>
            </w:r>
          </w:p>
        </w:tc>
        <w:tc>
          <w:tcPr>
            <w:tcW w:w="2165" w:type="dxa"/>
            <w:tcBorders>
              <w:top w:val="single" w:sz="6" w:space="0" w:color="auto"/>
              <w:bottom w:val="nil"/>
            </w:tcBorders>
          </w:tcPr>
          <w:p w:rsidR="00F935F8" w:rsidRDefault="00FD164F">
            <w:pPr>
              <w:jc w:val="center"/>
              <w:rPr>
                <w:szCs w:val="21"/>
              </w:rPr>
            </w:pPr>
            <w:r>
              <w:rPr>
                <w:rFonts w:hint="eastAsia"/>
                <w:szCs w:val="21"/>
              </w:rPr>
              <w:t>——</w:t>
            </w:r>
          </w:p>
        </w:tc>
        <w:tc>
          <w:tcPr>
            <w:tcW w:w="1134" w:type="dxa"/>
            <w:tcBorders>
              <w:top w:val="single" w:sz="6" w:space="0" w:color="auto"/>
              <w:bottom w:val="nil"/>
            </w:tcBorders>
          </w:tcPr>
          <w:p w:rsidR="00F935F8" w:rsidRDefault="00FD164F">
            <w:pPr>
              <w:jc w:val="center"/>
              <w:rPr>
                <w:szCs w:val="21"/>
              </w:rPr>
            </w:pPr>
            <w:r>
              <w:rPr>
                <w:szCs w:val="21"/>
              </w:rPr>
              <w:t>Y</w:t>
            </w:r>
          </w:p>
        </w:tc>
        <w:tc>
          <w:tcPr>
            <w:tcW w:w="1276" w:type="dxa"/>
            <w:tcBorders>
              <w:top w:val="single" w:sz="6" w:space="0" w:color="auto"/>
              <w:bottom w:val="nil"/>
            </w:tcBorders>
          </w:tcPr>
          <w:p w:rsidR="00F935F8" w:rsidRDefault="00FD164F">
            <w:pPr>
              <w:jc w:val="center"/>
              <w:rPr>
                <w:szCs w:val="21"/>
              </w:rPr>
            </w:pPr>
            <w:r>
              <w:rPr>
                <w:rFonts w:hint="eastAsia"/>
                <w:szCs w:val="21"/>
              </w:rPr>
              <w:t>sabci</w:t>
            </w:r>
          </w:p>
        </w:tc>
        <w:tc>
          <w:tcPr>
            <w:tcW w:w="1840" w:type="dxa"/>
            <w:tcBorders>
              <w:top w:val="single" w:sz="6" w:space="0" w:color="auto"/>
              <w:bottom w:val="nil"/>
            </w:tcBorders>
          </w:tcPr>
          <w:p w:rsidR="00F935F8" w:rsidRDefault="00FD164F">
            <w:pPr>
              <w:jc w:val="center"/>
              <w:rPr>
                <w:szCs w:val="21"/>
              </w:rPr>
            </w:pPr>
            <w:r>
              <w:rPr>
                <w:rFonts w:hint="eastAsia"/>
                <w:szCs w:val="21"/>
              </w:rPr>
              <w:t>项目编号输入</w:t>
            </w:r>
          </w:p>
          <w:p w:rsidR="00F935F8" w:rsidRDefault="00FD164F">
            <w:pPr>
              <w:jc w:val="center"/>
              <w:rPr>
                <w:szCs w:val="21"/>
              </w:rPr>
            </w:pPr>
            <w:r>
              <w:rPr>
                <w:rFonts w:hint="eastAsia"/>
                <w:szCs w:val="21"/>
              </w:rPr>
              <w:t>不正确</w:t>
            </w:r>
          </w:p>
        </w:tc>
      </w:tr>
      <w:tr w:rsidR="00F935F8">
        <w:trPr>
          <w:cantSplit/>
          <w:tblHeader/>
          <w:jc w:val="center"/>
        </w:trPr>
        <w:tc>
          <w:tcPr>
            <w:tcW w:w="638" w:type="dxa"/>
            <w:tcBorders>
              <w:top w:val="nil"/>
              <w:bottom w:val="nil"/>
            </w:tcBorders>
          </w:tcPr>
          <w:p w:rsidR="00F935F8" w:rsidRDefault="00FD164F">
            <w:pPr>
              <w:jc w:val="center"/>
              <w:rPr>
                <w:szCs w:val="21"/>
              </w:rPr>
            </w:pPr>
            <w:r>
              <w:rPr>
                <w:rFonts w:hint="eastAsia"/>
                <w:szCs w:val="21"/>
              </w:rPr>
              <w:t>2</w:t>
            </w:r>
          </w:p>
        </w:tc>
        <w:tc>
          <w:tcPr>
            <w:tcW w:w="1281" w:type="dxa"/>
            <w:tcBorders>
              <w:top w:val="nil"/>
              <w:bottom w:val="nil"/>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ascii="宋体" w:hAnsi="宋体" w:hint="eastAsia"/>
                <w:sz w:val="24"/>
                <w:szCs w:val="24"/>
              </w:rPr>
              <w:t>2</w:t>
            </w:r>
          </w:p>
        </w:tc>
        <w:tc>
          <w:tcPr>
            <w:tcW w:w="2165" w:type="dxa"/>
            <w:tcBorders>
              <w:top w:val="nil"/>
              <w:bottom w:val="nil"/>
            </w:tcBorders>
          </w:tcPr>
          <w:p w:rsidR="00F935F8" w:rsidRDefault="00FD164F">
            <w:pPr>
              <w:jc w:val="center"/>
              <w:rPr>
                <w:szCs w:val="21"/>
              </w:rPr>
            </w:pPr>
            <w:r>
              <w:rPr>
                <w:rFonts w:hint="eastAsia"/>
                <w:szCs w:val="21"/>
              </w:rPr>
              <w:t>空</w:t>
            </w:r>
          </w:p>
        </w:tc>
        <w:tc>
          <w:tcPr>
            <w:tcW w:w="1134" w:type="dxa"/>
            <w:tcBorders>
              <w:top w:val="nil"/>
              <w:bottom w:val="nil"/>
            </w:tcBorders>
          </w:tcPr>
          <w:p w:rsidR="00F935F8" w:rsidRDefault="00FD164F">
            <w:pPr>
              <w:jc w:val="center"/>
              <w:rPr>
                <w:szCs w:val="21"/>
              </w:rPr>
            </w:pPr>
            <w:r>
              <w:rPr>
                <w:rFonts w:hint="eastAsia"/>
                <w:szCs w:val="21"/>
              </w:rPr>
              <w:t>Y</w:t>
            </w:r>
          </w:p>
        </w:tc>
        <w:tc>
          <w:tcPr>
            <w:tcW w:w="1276" w:type="dxa"/>
            <w:tcBorders>
              <w:top w:val="nil"/>
              <w:bottom w:val="nil"/>
            </w:tcBorders>
          </w:tcPr>
          <w:p w:rsidR="00F935F8" w:rsidRDefault="00FD164F">
            <w:pPr>
              <w:jc w:val="center"/>
              <w:rPr>
                <w:szCs w:val="21"/>
              </w:rPr>
            </w:pPr>
            <w:r>
              <w:rPr>
                <w:rFonts w:hint="eastAsia"/>
                <w:szCs w:val="21"/>
              </w:rPr>
              <w:t>sabcdh</w:t>
            </w:r>
          </w:p>
        </w:tc>
        <w:tc>
          <w:tcPr>
            <w:tcW w:w="1840" w:type="dxa"/>
            <w:tcBorders>
              <w:top w:val="nil"/>
              <w:bottom w:val="nil"/>
            </w:tcBorders>
          </w:tcPr>
          <w:p w:rsidR="00F935F8" w:rsidRDefault="00FD164F">
            <w:pPr>
              <w:jc w:val="center"/>
              <w:rPr>
                <w:szCs w:val="21"/>
              </w:rPr>
            </w:pPr>
            <w:r>
              <w:rPr>
                <w:rFonts w:hint="eastAsia"/>
                <w:szCs w:val="21"/>
              </w:rPr>
              <w:t>项目名称输入</w:t>
            </w:r>
          </w:p>
          <w:p w:rsidR="00F935F8" w:rsidRDefault="00FD164F">
            <w:pPr>
              <w:jc w:val="center"/>
              <w:rPr>
                <w:szCs w:val="21"/>
              </w:rPr>
            </w:pPr>
            <w:r>
              <w:rPr>
                <w:rFonts w:hint="eastAsia"/>
                <w:szCs w:val="21"/>
              </w:rPr>
              <w:t>不正确</w:t>
            </w:r>
          </w:p>
        </w:tc>
      </w:tr>
      <w:tr w:rsidR="00F935F8">
        <w:trPr>
          <w:cantSplit/>
          <w:tblHeader/>
          <w:jc w:val="center"/>
        </w:trPr>
        <w:tc>
          <w:tcPr>
            <w:tcW w:w="638" w:type="dxa"/>
            <w:tcBorders>
              <w:top w:val="nil"/>
              <w:bottom w:val="single" w:sz="12" w:space="0" w:color="auto"/>
            </w:tcBorders>
          </w:tcPr>
          <w:p w:rsidR="00F935F8" w:rsidRDefault="00FD164F">
            <w:pPr>
              <w:jc w:val="center"/>
              <w:rPr>
                <w:szCs w:val="21"/>
              </w:rPr>
            </w:pPr>
            <w:r>
              <w:rPr>
                <w:rFonts w:hint="eastAsia"/>
                <w:szCs w:val="21"/>
              </w:rPr>
              <w:t>3</w:t>
            </w:r>
          </w:p>
        </w:tc>
        <w:tc>
          <w:tcPr>
            <w:tcW w:w="1281" w:type="dxa"/>
            <w:tcBorders>
              <w:top w:val="nil"/>
              <w:bottom w:val="single" w:sz="12" w:space="0" w:color="auto"/>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ascii="宋体" w:hAnsi="宋体" w:hint="eastAsia"/>
                <w:sz w:val="24"/>
                <w:szCs w:val="24"/>
              </w:rPr>
              <w:t>2</w:t>
            </w:r>
          </w:p>
        </w:tc>
        <w:tc>
          <w:tcPr>
            <w:tcW w:w="2165" w:type="dxa"/>
            <w:tcBorders>
              <w:top w:val="nil"/>
              <w:bottom w:val="single" w:sz="12" w:space="0" w:color="auto"/>
            </w:tcBorders>
          </w:tcPr>
          <w:p w:rsidR="00F935F8" w:rsidRDefault="00FD164F">
            <w:pPr>
              <w:jc w:val="center"/>
              <w:rPr>
                <w:szCs w:val="21"/>
              </w:rPr>
            </w:pPr>
            <w:r>
              <w:rPr>
                <w:rFonts w:ascii="宋体" w:hAnsi="宋体" w:hint="eastAsia"/>
                <w:sz w:val="24"/>
                <w:szCs w:val="24"/>
              </w:rPr>
              <w:t>“大陆”电影</w:t>
            </w:r>
          </w:p>
        </w:tc>
        <w:tc>
          <w:tcPr>
            <w:tcW w:w="1134" w:type="dxa"/>
            <w:tcBorders>
              <w:top w:val="nil"/>
              <w:bottom w:val="single" w:sz="12" w:space="0" w:color="auto"/>
            </w:tcBorders>
          </w:tcPr>
          <w:p w:rsidR="00F935F8" w:rsidRDefault="00FD164F">
            <w:pPr>
              <w:jc w:val="center"/>
              <w:rPr>
                <w:szCs w:val="21"/>
              </w:rPr>
            </w:pPr>
            <w:r>
              <w:rPr>
                <w:rFonts w:hint="eastAsia"/>
                <w:szCs w:val="21"/>
              </w:rPr>
              <w:t>N</w:t>
            </w:r>
          </w:p>
        </w:tc>
        <w:tc>
          <w:tcPr>
            <w:tcW w:w="1276" w:type="dxa"/>
            <w:tcBorders>
              <w:top w:val="nil"/>
              <w:bottom w:val="single" w:sz="12" w:space="0" w:color="auto"/>
            </w:tcBorders>
          </w:tcPr>
          <w:p w:rsidR="00F935F8" w:rsidRDefault="00FD164F">
            <w:pPr>
              <w:jc w:val="center"/>
              <w:rPr>
                <w:szCs w:val="21"/>
              </w:rPr>
            </w:pPr>
            <w:r>
              <w:rPr>
                <w:rFonts w:hint="eastAsia"/>
                <w:szCs w:val="21"/>
              </w:rPr>
              <w:t>sabcdefg</w:t>
            </w:r>
          </w:p>
        </w:tc>
        <w:tc>
          <w:tcPr>
            <w:tcW w:w="1840" w:type="dxa"/>
            <w:tcBorders>
              <w:top w:val="nil"/>
              <w:bottom w:val="single" w:sz="12" w:space="0" w:color="auto"/>
            </w:tcBorders>
          </w:tcPr>
          <w:p w:rsidR="00F935F8" w:rsidRDefault="00FD164F">
            <w:pPr>
              <w:jc w:val="center"/>
              <w:rPr>
                <w:szCs w:val="21"/>
              </w:rPr>
            </w:pPr>
            <w:r>
              <w:rPr>
                <w:rFonts w:hint="eastAsia"/>
                <w:szCs w:val="21"/>
              </w:rPr>
              <w:t>电影数据分析</w:t>
            </w:r>
          </w:p>
          <w:p w:rsidR="00F935F8" w:rsidRDefault="00FD164F">
            <w:pPr>
              <w:jc w:val="center"/>
              <w:rPr>
                <w:szCs w:val="21"/>
              </w:rPr>
            </w:pPr>
            <w:r>
              <w:rPr>
                <w:rFonts w:hint="eastAsia"/>
                <w:szCs w:val="21"/>
              </w:rPr>
              <w:t>成功</w:t>
            </w:r>
          </w:p>
        </w:tc>
      </w:tr>
    </w:tbl>
    <w:p w:rsidR="00F935F8" w:rsidRDefault="00FD164F">
      <w:pPr>
        <w:numPr>
          <w:ilvl w:val="0"/>
          <w:numId w:val="15"/>
        </w:numPr>
        <w:spacing w:line="360" w:lineRule="auto"/>
        <w:ind w:left="0" w:firstLineChars="200" w:firstLine="482"/>
      </w:pPr>
      <w:r>
        <w:rPr>
          <w:rFonts w:ascii="宋体" w:hAnsi="宋体"/>
          <w:b/>
          <w:bCs/>
          <w:sz w:val="24"/>
          <w:szCs w:val="24"/>
        </w:rPr>
        <w:br w:type="column"/>
      </w:r>
      <w:r>
        <w:rPr>
          <w:rFonts w:asciiTheme="minorEastAsia" w:eastAsiaTheme="minorEastAsia" w:hAnsiTheme="minorEastAsia" w:hint="eastAsia"/>
          <w:sz w:val="24"/>
          <w:szCs w:val="24"/>
        </w:rPr>
        <w:lastRenderedPageBreak/>
        <w:t>判定覆盖测试</w:t>
      </w:r>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判定覆盖需要将程序中每个判断的取真分支和取假分支至少经历一次。</w:t>
      </w:r>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应执行路径：</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①</w:t>
      </w:r>
      <w:r>
        <w:rPr>
          <w:rFonts w:asciiTheme="minorEastAsia" w:eastAsiaTheme="minorEastAsia" w:hAnsiTheme="minorEastAsia" w:hint="eastAsia"/>
          <w:sz w:val="24"/>
          <w:szCs w:val="24"/>
        </w:rPr>
        <w:t>1</w:t>
      </w:r>
      <w:r>
        <w:rPr>
          <w:rFonts w:asciiTheme="minorEastAsia" w:eastAsiaTheme="minorEastAsia" w:hAnsiTheme="minorEastAsia"/>
          <w:sz w:val="24"/>
          <w:szCs w:val="24"/>
        </w:rPr>
        <w:t>-2-3-8</w:t>
      </w:r>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cstheme="minorEastAsia" w:hint="eastAsia"/>
          <w:sz w:val="24"/>
          <w:szCs w:val="24"/>
        </w:rPr>
        <w:t>②</w:t>
      </w:r>
      <w:r>
        <w:rPr>
          <w:rFonts w:asciiTheme="minorEastAsia" w:eastAsiaTheme="minorEastAsia" w:hAnsiTheme="minorEastAsia" w:hint="eastAsia"/>
          <w:sz w:val="24"/>
          <w:szCs w:val="24"/>
        </w:rPr>
        <w:t>1</w:t>
      </w:r>
      <w:r>
        <w:rPr>
          <w:rFonts w:asciiTheme="minorEastAsia" w:eastAsiaTheme="minorEastAsia" w:hAnsiTheme="minorEastAsia"/>
          <w:sz w:val="24"/>
          <w:szCs w:val="24"/>
        </w:rPr>
        <w:t>-2-3-4-9</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③</w:t>
      </w:r>
      <w:r>
        <w:rPr>
          <w:rFonts w:asciiTheme="minorEastAsia" w:eastAsiaTheme="minorEastAsia" w:hAnsiTheme="minorEastAsia" w:hint="eastAsia"/>
          <w:sz w:val="24"/>
          <w:szCs w:val="24"/>
        </w:rPr>
        <w:t>1</w:t>
      </w:r>
      <w:r>
        <w:rPr>
          <w:rFonts w:asciiTheme="minorEastAsia" w:eastAsiaTheme="minorEastAsia" w:hAnsiTheme="minorEastAsia"/>
          <w:sz w:val="24"/>
          <w:szCs w:val="24"/>
        </w:rPr>
        <w:t>-2-3-4-5-6-7</w:t>
      </w:r>
    </w:p>
    <w:p w:rsidR="00F935F8" w:rsidRDefault="00FD164F">
      <w:pPr>
        <w:pStyle w:val="af0"/>
        <w:spacing w:line="360"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图</w:t>
      </w:r>
      <w:r>
        <w:rPr>
          <w:rFonts w:asciiTheme="minorEastAsia" w:eastAsiaTheme="minorEastAsia" w:hAnsiTheme="minorEastAsia"/>
          <w:sz w:val="24"/>
          <w:szCs w:val="24"/>
        </w:rPr>
        <w:t>5</w:t>
      </w:r>
      <w:r>
        <w:rPr>
          <w:rFonts w:asciiTheme="minorEastAsia" w:eastAsiaTheme="minorEastAsia" w:hAnsiTheme="minorEastAsia" w:hint="eastAsia"/>
          <w:sz w:val="24"/>
          <w:szCs w:val="24"/>
        </w:rPr>
        <w:t>-</w:t>
      </w:r>
      <w:r w:rsidR="00380CCC">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中共有六条路径可经过程序中的每个判断的取真/取假分支。因此本轮测试设计三组测试用例。</w:t>
      </w:r>
    </w:p>
    <w:p w:rsidR="00F935F8" w:rsidRDefault="00FD164F">
      <w:pPr>
        <w:spacing w:line="360" w:lineRule="auto"/>
        <w:ind w:firstLineChars="200" w:firstLine="420"/>
        <w:jc w:val="center"/>
        <w:rPr>
          <w:rFonts w:eastAsia="黑体"/>
          <w:szCs w:val="21"/>
        </w:rPr>
      </w:pPr>
      <w:r>
        <w:rPr>
          <w:rFonts w:eastAsia="黑体" w:hint="eastAsia"/>
          <w:szCs w:val="21"/>
        </w:rPr>
        <w:t>表</w:t>
      </w:r>
      <w:r>
        <w:rPr>
          <w:rFonts w:eastAsia="黑体"/>
          <w:szCs w:val="21"/>
        </w:rPr>
        <w:t>5</w:t>
      </w:r>
      <w:r>
        <w:rPr>
          <w:rFonts w:eastAsia="黑体" w:hint="eastAsia"/>
          <w:szCs w:val="21"/>
        </w:rPr>
        <w:t>-</w:t>
      </w:r>
      <w:r>
        <w:rPr>
          <w:rFonts w:eastAsia="黑体"/>
          <w:szCs w:val="21"/>
        </w:rPr>
        <w:t>5</w:t>
      </w:r>
      <w:r>
        <w:rPr>
          <w:rFonts w:eastAsia="黑体" w:hint="eastAsia"/>
          <w:szCs w:val="21"/>
        </w:rPr>
        <w:t xml:space="preserve"> </w:t>
      </w:r>
      <w:r>
        <w:rPr>
          <w:rFonts w:eastAsia="黑体" w:hint="eastAsia"/>
          <w:szCs w:val="21"/>
        </w:rPr>
        <w:t>电影数据分析</w:t>
      </w:r>
      <w:proofErr w:type="gramStart"/>
      <w:r>
        <w:rPr>
          <w:rFonts w:eastAsia="黑体" w:hint="eastAsia"/>
          <w:szCs w:val="21"/>
        </w:rPr>
        <w:t>模块模块白盒</w:t>
      </w:r>
      <w:proofErr w:type="gramEnd"/>
      <w:r>
        <w:rPr>
          <w:rFonts w:eastAsia="黑体" w:hint="eastAsia"/>
          <w:szCs w:val="21"/>
        </w:rPr>
        <w:t>测试</w:t>
      </w:r>
      <w:r>
        <w:rPr>
          <w:rFonts w:eastAsia="黑体" w:hint="eastAsia"/>
          <w:szCs w:val="21"/>
        </w:rPr>
        <w:t>-</w:t>
      </w:r>
      <w:r>
        <w:rPr>
          <w:rFonts w:eastAsia="黑体" w:hint="eastAsia"/>
          <w:szCs w:val="21"/>
        </w:rPr>
        <w:t>判定覆盖测试</w:t>
      </w:r>
    </w:p>
    <w:tbl>
      <w:tblPr>
        <w:tblStyle w:val="ab"/>
        <w:tblW w:w="833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1416"/>
        <w:gridCol w:w="2122"/>
        <w:gridCol w:w="1113"/>
        <w:gridCol w:w="1252"/>
        <w:gridCol w:w="1799"/>
      </w:tblGrid>
      <w:tr w:rsidR="00F935F8">
        <w:trPr>
          <w:cantSplit/>
          <w:tblHeader/>
          <w:jc w:val="center"/>
        </w:trPr>
        <w:tc>
          <w:tcPr>
            <w:tcW w:w="638" w:type="dxa"/>
            <w:vMerge w:val="restart"/>
            <w:tcBorders>
              <w:top w:val="single" w:sz="12" w:space="0" w:color="auto"/>
            </w:tcBorders>
            <w:vAlign w:val="center"/>
          </w:tcPr>
          <w:p w:rsidR="00F935F8" w:rsidRDefault="00FD164F">
            <w:pPr>
              <w:jc w:val="center"/>
              <w:rPr>
                <w:b/>
                <w:szCs w:val="21"/>
              </w:rPr>
            </w:pPr>
            <w:r>
              <w:rPr>
                <w:b/>
                <w:szCs w:val="21"/>
              </w:rPr>
              <w:t>序号</w:t>
            </w:r>
          </w:p>
        </w:tc>
        <w:tc>
          <w:tcPr>
            <w:tcW w:w="4580" w:type="dxa"/>
            <w:gridSpan w:val="3"/>
            <w:tcBorders>
              <w:top w:val="single" w:sz="12" w:space="0" w:color="auto"/>
              <w:bottom w:val="single" w:sz="4" w:space="0" w:color="auto"/>
            </w:tcBorders>
          </w:tcPr>
          <w:p w:rsidR="00F935F8" w:rsidRDefault="00FD164F">
            <w:pPr>
              <w:jc w:val="center"/>
              <w:rPr>
                <w:b/>
                <w:szCs w:val="21"/>
              </w:rPr>
            </w:pPr>
            <w:r>
              <w:rPr>
                <w:b/>
                <w:szCs w:val="21"/>
              </w:rPr>
              <w:t>输入</w:t>
            </w:r>
            <w:r>
              <w:rPr>
                <w:b/>
                <w:szCs w:val="21"/>
              </w:rPr>
              <w:t>/</w:t>
            </w:r>
            <w:r>
              <w:rPr>
                <w:b/>
                <w:szCs w:val="21"/>
              </w:rPr>
              <w:t>动作</w:t>
            </w:r>
          </w:p>
        </w:tc>
        <w:tc>
          <w:tcPr>
            <w:tcW w:w="1276" w:type="dxa"/>
            <w:vMerge w:val="restart"/>
            <w:tcBorders>
              <w:top w:val="single" w:sz="12" w:space="0" w:color="auto"/>
            </w:tcBorders>
            <w:vAlign w:val="center"/>
          </w:tcPr>
          <w:p w:rsidR="00F935F8" w:rsidRDefault="00FD164F">
            <w:pPr>
              <w:jc w:val="center"/>
              <w:rPr>
                <w:b/>
                <w:szCs w:val="21"/>
              </w:rPr>
            </w:pPr>
            <w:r>
              <w:rPr>
                <w:b/>
                <w:szCs w:val="21"/>
              </w:rPr>
              <w:t>覆盖路径</w:t>
            </w:r>
          </w:p>
        </w:tc>
        <w:tc>
          <w:tcPr>
            <w:tcW w:w="1840" w:type="dxa"/>
            <w:vMerge w:val="restart"/>
            <w:tcBorders>
              <w:top w:val="single" w:sz="12" w:space="0" w:color="auto"/>
            </w:tcBorders>
            <w:vAlign w:val="center"/>
          </w:tcPr>
          <w:p w:rsidR="00F935F8" w:rsidRDefault="00FD164F">
            <w:pPr>
              <w:jc w:val="center"/>
              <w:rPr>
                <w:b/>
                <w:szCs w:val="21"/>
              </w:rPr>
            </w:pPr>
            <w:r>
              <w:rPr>
                <w:rFonts w:hint="eastAsia"/>
                <w:b/>
                <w:szCs w:val="21"/>
              </w:rPr>
              <w:t>期望输出</w:t>
            </w:r>
          </w:p>
        </w:tc>
      </w:tr>
      <w:tr w:rsidR="00F935F8">
        <w:trPr>
          <w:cantSplit/>
          <w:trHeight w:val="198"/>
          <w:tblHeader/>
          <w:jc w:val="center"/>
        </w:trPr>
        <w:tc>
          <w:tcPr>
            <w:tcW w:w="638" w:type="dxa"/>
            <w:vMerge/>
            <w:tcBorders>
              <w:bottom w:val="single" w:sz="6" w:space="0" w:color="auto"/>
            </w:tcBorders>
          </w:tcPr>
          <w:p w:rsidR="00F935F8" w:rsidRDefault="00F935F8">
            <w:pPr>
              <w:jc w:val="center"/>
              <w:rPr>
                <w:szCs w:val="21"/>
              </w:rPr>
            </w:pPr>
          </w:p>
        </w:tc>
        <w:tc>
          <w:tcPr>
            <w:tcW w:w="1281" w:type="dxa"/>
            <w:tcBorders>
              <w:top w:val="single" w:sz="4" w:space="0" w:color="auto"/>
              <w:bottom w:val="single" w:sz="6" w:space="0" w:color="auto"/>
            </w:tcBorders>
          </w:tcPr>
          <w:p w:rsidR="00F935F8" w:rsidRDefault="00FD164F">
            <w:pPr>
              <w:jc w:val="center"/>
              <w:rPr>
                <w:b/>
                <w:szCs w:val="21"/>
              </w:rPr>
            </w:pPr>
            <w:r>
              <w:rPr>
                <w:rFonts w:hint="eastAsia"/>
                <w:b/>
                <w:szCs w:val="21"/>
              </w:rPr>
              <w:t>项目编号</w:t>
            </w:r>
          </w:p>
        </w:tc>
        <w:tc>
          <w:tcPr>
            <w:tcW w:w="2165" w:type="dxa"/>
            <w:tcBorders>
              <w:top w:val="single" w:sz="4" w:space="0" w:color="auto"/>
              <w:bottom w:val="single" w:sz="6" w:space="0" w:color="auto"/>
            </w:tcBorders>
          </w:tcPr>
          <w:p w:rsidR="00F935F8" w:rsidRDefault="00FD164F">
            <w:pPr>
              <w:jc w:val="center"/>
              <w:rPr>
                <w:b/>
                <w:szCs w:val="21"/>
              </w:rPr>
            </w:pPr>
            <w:r>
              <w:rPr>
                <w:rFonts w:hint="eastAsia"/>
                <w:b/>
                <w:szCs w:val="21"/>
              </w:rPr>
              <w:t>项目名称</w:t>
            </w:r>
          </w:p>
        </w:tc>
        <w:tc>
          <w:tcPr>
            <w:tcW w:w="1134" w:type="dxa"/>
            <w:tcBorders>
              <w:top w:val="single" w:sz="4" w:space="0" w:color="auto"/>
              <w:bottom w:val="single" w:sz="6" w:space="0" w:color="auto"/>
            </w:tcBorders>
          </w:tcPr>
          <w:p w:rsidR="00F935F8" w:rsidRDefault="00FD164F">
            <w:pPr>
              <w:jc w:val="center"/>
              <w:rPr>
                <w:b/>
                <w:szCs w:val="21"/>
              </w:rPr>
            </w:pPr>
            <w:r>
              <w:rPr>
                <w:rFonts w:hint="eastAsia"/>
                <w:b/>
                <w:szCs w:val="21"/>
              </w:rPr>
              <w:t>重新输入</w:t>
            </w:r>
          </w:p>
        </w:tc>
        <w:tc>
          <w:tcPr>
            <w:tcW w:w="1276" w:type="dxa"/>
            <w:vMerge/>
            <w:tcBorders>
              <w:bottom w:val="single" w:sz="6" w:space="0" w:color="auto"/>
            </w:tcBorders>
          </w:tcPr>
          <w:p w:rsidR="00F935F8" w:rsidRDefault="00F935F8">
            <w:pPr>
              <w:jc w:val="center"/>
              <w:rPr>
                <w:szCs w:val="21"/>
              </w:rPr>
            </w:pPr>
          </w:p>
        </w:tc>
        <w:tc>
          <w:tcPr>
            <w:tcW w:w="1840" w:type="dxa"/>
            <w:vMerge/>
            <w:tcBorders>
              <w:bottom w:val="single" w:sz="6" w:space="0" w:color="auto"/>
            </w:tcBorders>
          </w:tcPr>
          <w:p w:rsidR="00F935F8" w:rsidRDefault="00F935F8">
            <w:pPr>
              <w:jc w:val="center"/>
              <w:rPr>
                <w:szCs w:val="21"/>
              </w:rPr>
            </w:pPr>
          </w:p>
        </w:tc>
      </w:tr>
      <w:tr w:rsidR="00F935F8">
        <w:trPr>
          <w:cantSplit/>
          <w:tblHeader/>
          <w:jc w:val="center"/>
        </w:trPr>
        <w:tc>
          <w:tcPr>
            <w:tcW w:w="638" w:type="dxa"/>
            <w:tcBorders>
              <w:top w:val="single" w:sz="6" w:space="0" w:color="auto"/>
              <w:bottom w:val="nil"/>
            </w:tcBorders>
          </w:tcPr>
          <w:p w:rsidR="00F935F8" w:rsidRDefault="00FD164F">
            <w:pPr>
              <w:jc w:val="center"/>
              <w:rPr>
                <w:szCs w:val="21"/>
              </w:rPr>
            </w:pPr>
            <w:r>
              <w:rPr>
                <w:szCs w:val="21"/>
              </w:rPr>
              <w:t>1</w:t>
            </w:r>
          </w:p>
        </w:tc>
        <w:tc>
          <w:tcPr>
            <w:tcW w:w="1281" w:type="dxa"/>
            <w:tcBorders>
              <w:top w:val="single" w:sz="6" w:space="0" w:color="auto"/>
              <w:bottom w:val="nil"/>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hint="eastAsia"/>
                <w:szCs w:val="21"/>
              </w:rPr>
              <w:t>a</w:t>
            </w:r>
          </w:p>
        </w:tc>
        <w:tc>
          <w:tcPr>
            <w:tcW w:w="2165" w:type="dxa"/>
            <w:tcBorders>
              <w:top w:val="single" w:sz="6" w:space="0" w:color="auto"/>
              <w:bottom w:val="nil"/>
            </w:tcBorders>
          </w:tcPr>
          <w:p w:rsidR="00F935F8" w:rsidRDefault="00FD164F">
            <w:pPr>
              <w:jc w:val="center"/>
              <w:rPr>
                <w:szCs w:val="21"/>
              </w:rPr>
            </w:pPr>
            <w:r>
              <w:rPr>
                <w:rFonts w:hint="eastAsia"/>
                <w:szCs w:val="21"/>
              </w:rPr>
              <w:t>——</w:t>
            </w:r>
          </w:p>
        </w:tc>
        <w:tc>
          <w:tcPr>
            <w:tcW w:w="1134" w:type="dxa"/>
            <w:tcBorders>
              <w:top w:val="single" w:sz="6" w:space="0" w:color="auto"/>
              <w:bottom w:val="nil"/>
            </w:tcBorders>
          </w:tcPr>
          <w:p w:rsidR="00F935F8" w:rsidRDefault="00FD164F">
            <w:pPr>
              <w:jc w:val="center"/>
              <w:rPr>
                <w:szCs w:val="21"/>
              </w:rPr>
            </w:pPr>
            <w:r>
              <w:rPr>
                <w:szCs w:val="21"/>
              </w:rPr>
              <w:t>Y</w:t>
            </w:r>
          </w:p>
        </w:tc>
        <w:tc>
          <w:tcPr>
            <w:tcW w:w="1276" w:type="dxa"/>
            <w:tcBorders>
              <w:top w:val="single" w:sz="6" w:space="0" w:color="auto"/>
              <w:bottom w:val="nil"/>
            </w:tcBorders>
          </w:tcPr>
          <w:p w:rsidR="00F935F8" w:rsidRDefault="00FD164F">
            <w:pPr>
              <w:jc w:val="center"/>
              <w:rPr>
                <w:szCs w:val="21"/>
              </w:rPr>
            </w:pPr>
            <w:r>
              <w:rPr>
                <w:rFonts w:asciiTheme="minorEastAsia" w:eastAsiaTheme="minorEastAsia" w:hAnsiTheme="minorEastAsia" w:cstheme="minorEastAsia" w:hint="eastAsia"/>
                <w:sz w:val="24"/>
                <w:szCs w:val="24"/>
              </w:rPr>
              <w:t>①</w:t>
            </w:r>
          </w:p>
        </w:tc>
        <w:tc>
          <w:tcPr>
            <w:tcW w:w="1840" w:type="dxa"/>
            <w:tcBorders>
              <w:top w:val="single" w:sz="6" w:space="0" w:color="auto"/>
              <w:bottom w:val="nil"/>
            </w:tcBorders>
          </w:tcPr>
          <w:p w:rsidR="00F935F8" w:rsidRDefault="00FD164F">
            <w:pPr>
              <w:jc w:val="center"/>
              <w:rPr>
                <w:szCs w:val="21"/>
              </w:rPr>
            </w:pPr>
            <w:r>
              <w:rPr>
                <w:rFonts w:hint="eastAsia"/>
                <w:szCs w:val="21"/>
              </w:rPr>
              <w:t>项目编号输入</w:t>
            </w:r>
          </w:p>
          <w:p w:rsidR="00F935F8" w:rsidRDefault="00FD164F">
            <w:pPr>
              <w:jc w:val="center"/>
              <w:rPr>
                <w:szCs w:val="21"/>
              </w:rPr>
            </w:pPr>
            <w:r>
              <w:rPr>
                <w:rFonts w:hint="eastAsia"/>
                <w:szCs w:val="21"/>
              </w:rPr>
              <w:t>不正确</w:t>
            </w:r>
          </w:p>
        </w:tc>
      </w:tr>
      <w:tr w:rsidR="00F935F8">
        <w:trPr>
          <w:cantSplit/>
          <w:tblHeader/>
          <w:jc w:val="center"/>
        </w:trPr>
        <w:tc>
          <w:tcPr>
            <w:tcW w:w="638" w:type="dxa"/>
            <w:tcBorders>
              <w:top w:val="nil"/>
              <w:bottom w:val="nil"/>
            </w:tcBorders>
          </w:tcPr>
          <w:p w:rsidR="00F935F8" w:rsidRDefault="00FD164F">
            <w:pPr>
              <w:jc w:val="center"/>
              <w:rPr>
                <w:szCs w:val="21"/>
              </w:rPr>
            </w:pPr>
            <w:r>
              <w:rPr>
                <w:rFonts w:hint="eastAsia"/>
                <w:szCs w:val="21"/>
              </w:rPr>
              <w:t>2</w:t>
            </w:r>
          </w:p>
        </w:tc>
        <w:tc>
          <w:tcPr>
            <w:tcW w:w="1281" w:type="dxa"/>
            <w:tcBorders>
              <w:top w:val="nil"/>
              <w:bottom w:val="nil"/>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ascii="宋体" w:hAnsi="宋体" w:hint="eastAsia"/>
                <w:sz w:val="24"/>
                <w:szCs w:val="24"/>
              </w:rPr>
              <w:t>2</w:t>
            </w:r>
          </w:p>
        </w:tc>
        <w:tc>
          <w:tcPr>
            <w:tcW w:w="2165" w:type="dxa"/>
            <w:tcBorders>
              <w:top w:val="nil"/>
              <w:bottom w:val="nil"/>
            </w:tcBorders>
          </w:tcPr>
          <w:p w:rsidR="00F935F8" w:rsidRDefault="00FD164F">
            <w:pPr>
              <w:jc w:val="center"/>
              <w:rPr>
                <w:szCs w:val="21"/>
              </w:rPr>
            </w:pPr>
            <w:r>
              <w:rPr>
                <w:rFonts w:hint="eastAsia"/>
                <w:szCs w:val="21"/>
              </w:rPr>
              <w:t>空</w:t>
            </w:r>
          </w:p>
        </w:tc>
        <w:tc>
          <w:tcPr>
            <w:tcW w:w="1134" w:type="dxa"/>
            <w:tcBorders>
              <w:top w:val="nil"/>
              <w:bottom w:val="nil"/>
            </w:tcBorders>
          </w:tcPr>
          <w:p w:rsidR="00F935F8" w:rsidRDefault="00FD164F">
            <w:pPr>
              <w:jc w:val="center"/>
              <w:rPr>
                <w:szCs w:val="21"/>
              </w:rPr>
            </w:pPr>
            <w:r>
              <w:rPr>
                <w:rFonts w:hint="eastAsia"/>
                <w:szCs w:val="21"/>
              </w:rPr>
              <w:t>Y</w:t>
            </w:r>
          </w:p>
        </w:tc>
        <w:tc>
          <w:tcPr>
            <w:tcW w:w="1276" w:type="dxa"/>
            <w:tcBorders>
              <w:top w:val="nil"/>
              <w:bottom w:val="nil"/>
            </w:tcBorders>
          </w:tcPr>
          <w:p w:rsidR="00F935F8" w:rsidRDefault="00FD164F">
            <w:pPr>
              <w:jc w:val="center"/>
              <w:rPr>
                <w:szCs w:val="21"/>
              </w:rPr>
            </w:pPr>
            <w:r>
              <w:rPr>
                <w:rFonts w:asciiTheme="minorEastAsia" w:eastAsiaTheme="minorEastAsia" w:hAnsiTheme="minorEastAsia" w:cstheme="minorEastAsia" w:hint="eastAsia"/>
                <w:sz w:val="24"/>
                <w:szCs w:val="24"/>
              </w:rPr>
              <w:t>②</w:t>
            </w:r>
          </w:p>
        </w:tc>
        <w:tc>
          <w:tcPr>
            <w:tcW w:w="1840" w:type="dxa"/>
            <w:tcBorders>
              <w:top w:val="nil"/>
              <w:bottom w:val="nil"/>
            </w:tcBorders>
          </w:tcPr>
          <w:p w:rsidR="00F935F8" w:rsidRDefault="00FD164F">
            <w:pPr>
              <w:jc w:val="center"/>
              <w:rPr>
                <w:szCs w:val="21"/>
              </w:rPr>
            </w:pPr>
            <w:r>
              <w:rPr>
                <w:rFonts w:hint="eastAsia"/>
                <w:szCs w:val="21"/>
              </w:rPr>
              <w:t>项目名称输入</w:t>
            </w:r>
          </w:p>
          <w:p w:rsidR="00F935F8" w:rsidRDefault="00FD164F">
            <w:pPr>
              <w:jc w:val="center"/>
              <w:rPr>
                <w:szCs w:val="21"/>
              </w:rPr>
            </w:pPr>
            <w:r>
              <w:rPr>
                <w:rFonts w:hint="eastAsia"/>
                <w:szCs w:val="21"/>
              </w:rPr>
              <w:t>不正确</w:t>
            </w:r>
          </w:p>
        </w:tc>
      </w:tr>
      <w:tr w:rsidR="00F935F8">
        <w:trPr>
          <w:cantSplit/>
          <w:tblHeader/>
          <w:jc w:val="center"/>
        </w:trPr>
        <w:tc>
          <w:tcPr>
            <w:tcW w:w="638" w:type="dxa"/>
            <w:tcBorders>
              <w:top w:val="nil"/>
              <w:bottom w:val="single" w:sz="12" w:space="0" w:color="auto"/>
            </w:tcBorders>
          </w:tcPr>
          <w:p w:rsidR="00F935F8" w:rsidRDefault="00FD164F">
            <w:pPr>
              <w:jc w:val="center"/>
              <w:rPr>
                <w:szCs w:val="21"/>
              </w:rPr>
            </w:pPr>
            <w:r>
              <w:rPr>
                <w:rFonts w:hint="eastAsia"/>
                <w:szCs w:val="21"/>
              </w:rPr>
              <w:t>3</w:t>
            </w:r>
          </w:p>
        </w:tc>
        <w:tc>
          <w:tcPr>
            <w:tcW w:w="1281" w:type="dxa"/>
            <w:tcBorders>
              <w:top w:val="nil"/>
              <w:bottom w:val="single" w:sz="12" w:space="0" w:color="auto"/>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ascii="宋体" w:hAnsi="宋体" w:hint="eastAsia"/>
                <w:sz w:val="24"/>
                <w:szCs w:val="24"/>
              </w:rPr>
              <w:t>2</w:t>
            </w:r>
          </w:p>
        </w:tc>
        <w:tc>
          <w:tcPr>
            <w:tcW w:w="2165" w:type="dxa"/>
            <w:tcBorders>
              <w:top w:val="nil"/>
              <w:bottom w:val="single" w:sz="12" w:space="0" w:color="auto"/>
            </w:tcBorders>
          </w:tcPr>
          <w:p w:rsidR="00F935F8" w:rsidRDefault="00FD164F">
            <w:pPr>
              <w:jc w:val="center"/>
              <w:rPr>
                <w:szCs w:val="21"/>
              </w:rPr>
            </w:pPr>
            <w:r>
              <w:rPr>
                <w:rFonts w:ascii="宋体" w:hAnsi="宋体" w:hint="eastAsia"/>
                <w:sz w:val="24"/>
                <w:szCs w:val="24"/>
              </w:rPr>
              <w:t>“大陆”电影</w:t>
            </w:r>
          </w:p>
        </w:tc>
        <w:tc>
          <w:tcPr>
            <w:tcW w:w="1134" w:type="dxa"/>
            <w:tcBorders>
              <w:top w:val="nil"/>
              <w:bottom w:val="single" w:sz="12" w:space="0" w:color="auto"/>
            </w:tcBorders>
          </w:tcPr>
          <w:p w:rsidR="00F935F8" w:rsidRDefault="00FD164F">
            <w:pPr>
              <w:jc w:val="center"/>
              <w:rPr>
                <w:szCs w:val="21"/>
              </w:rPr>
            </w:pPr>
            <w:r>
              <w:rPr>
                <w:rFonts w:hint="eastAsia"/>
                <w:szCs w:val="21"/>
              </w:rPr>
              <w:t>N</w:t>
            </w:r>
          </w:p>
        </w:tc>
        <w:tc>
          <w:tcPr>
            <w:tcW w:w="1276" w:type="dxa"/>
            <w:tcBorders>
              <w:top w:val="nil"/>
              <w:bottom w:val="single" w:sz="12" w:space="0" w:color="auto"/>
            </w:tcBorders>
          </w:tcPr>
          <w:p w:rsidR="00F935F8" w:rsidRDefault="00FD164F">
            <w:pPr>
              <w:jc w:val="center"/>
              <w:rPr>
                <w:szCs w:val="21"/>
              </w:rPr>
            </w:pPr>
            <w:r>
              <w:rPr>
                <w:rFonts w:asciiTheme="minorEastAsia" w:eastAsiaTheme="minorEastAsia" w:hAnsiTheme="minorEastAsia" w:cstheme="minorEastAsia" w:hint="eastAsia"/>
                <w:sz w:val="24"/>
                <w:szCs w:val="24"/>
              </w:rPr>
              <w:t>③</w:t>
            </w:r>
          </w:p>
        </w:tc>
        <w:tc>
          <w:tcPr>
            <w:tcW w:w="1840" w:type="dxa"/>
            <w:tcBorders>
              <w:top w:val="nil"/>
              <w:bottom w:val="single" w:sz="12" w:space="0" w:color="auto"/>
            </w:tcBorders>
          </w:tcPr>
          <w:p w:rsidR="00F935F8" w:rsidRDefault="00FD164F">
            <w:pPr>
              <w:jc w:val="center"/>
              <w:rPr>
                <w:szCs w:val="21"/>
              </w:rPr>
            </w:pPr>
            <w:r>
              <w:rPr>
                <w:rFonts w:hint="eastAsia"/>
                <w:szCs w:val="21"/>
              </w:rPr>
              <w:t>电影数据分析</w:t>
            </w:r>
          </w:p>
          <w:p w:rsidR="00F935F8" w:rsidRDefault="00FD164F">
            <w:pPr>
              <w:jc w:val="center"/>
              <w:rPr>
                <w:szCs w:val="21"/>
              </w:rPr>
            </w:pPr>
            <w:r>
              <w:rPr>
                <w:rFonts w:hint="eastAsia"/>
                <w:szCs w:val="21"/>
              </w:rPr>
              <w:t>成功</w:t>
            </w:r>
          </w:p>
        </w:tc>
      </w:tr>
    </w:tbl>
    <w:p w:rsidR="00F935F8" w:rsidRDefault="00FD164F">
      <w:pPr>
        <w:numPr>
          <w:ilvl w:val="0"/>
          <w:numId w:val="15"/>
        </w:numPr>
        <w:spacing w:line="360" w:lineRule="auto"/>
        <w:ind w:left="0"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条件覆盖测试</w:t>
      </w:r>
    </w:p>
    <w:p w:rsidR="00F935F8" w:rsidRDefault="00FD164F">
      <w:pPr>
        <w:spacing w:line="360" w:lineRule="auto"/>
        <w:ind w:firstLineChars="200" w:firstLine="480"/>
        <w:rPr>
          <w:rFonts w:ascii="宋体" w:hAnsi="宋体"/>
          <w:sz w:val="24"/>
          <w:szCs w:val="24"/>
        </w:rPr>
      </w:pPr>
      <w:r>
        <w:rPr>
          <w:rFonts w:ascii="宋体" w:hAnsi="宋体" w:hint="eastAsia"/>
          <w:sz w:val="24"/>
          <w:szCs w:val="24"/>
        </w:rPr>
        <w:t>条件覆盖需要将程序中每个判断的每个条件的可能取值至少执行一次。</w:t>
      </w:r>
    </w:p>
    <w:p w:rsidR="00F935F8" w:rsidRDefault="00FD164F">
      <w:pPr>
        <w:spacing w:line="360" w:lineRule="auto"/>
        <w:ind w:firstLineChars="200" w:firstLine="480"/>
        <w:rPr>
          <w:rFonts w:ascii="宋体" w:hAnsi="宋体"/>
          <w:sz w:val="24"/>
          <w:szCs w:val="24"/>
        </w:rPr>
      </w:pPr>
      <w:r>
        <w:rPr>
          <w:rFonts w:asciiTheme="minorEastAsia" w:eastAsiaTheme="minorEastAsia" w:hAnsiTheme="minorEastAsia" w:cstheme="minorEastAsia" w:hint="eastAsia"/>
          <w:sz w:val="24"/>
          <w:szCs w:val="24"/>
        </w:rPr>
        <w:t>①</w:t>
      </w:r>
      <w:r>
        <w:rPr>
          <w:rFonts w:ascii="宋体" w:hAnsi="宋体" w:cs="宋体" w:hint="eastAsia"/>
          <w:sz w:val="24"/>
          <w:szCs w:val="24"/>
        </w:rPr>
        <w:t>c点可能结果</w:t>
      </w:r>
      <w:r>
        <w:rPr>
          <w:rFonts w:ascii="宋体" w:hAnsi="宋体" w:cs="宋体" w:hint="eastAsia"/>
          <w:color w:val="000000" w:themeColor="text1"/>
          <w:sz w:val="24"/>
          <w:szCs w:val="24"/>
        </w:rPr>
        <w:t>：</w:t>
      </w:r>
      <w:r>
        <w:rPr>
          <w:rFonts w:ascii="宋体" w:hAnsi="宋体" w:cs="宋体" w:hint="eastAsia"/>
          <w:sz w:val="24"/>
          <w:szCs w:val="24"/>
        </w:rPr>
        <w:t>A存在，A不存在</w:t>
      </w:r>
    </w:p>
    <w:p w:rsidR="00F935F8" w:rsidRDefault="00FD164F">
      <w:pPr>
        <w:spacing w:line="360" w:lineRule="auto"/>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②</w:t>
      </w:r>
      <w:r>
        <w:rPr>
          <w:rFonts w:ascii="宋体" w:hAnsi="宋体" w:cs="宋体" w:hint="eastAsia"/>
          <w:sz w:val="24"/>
          <w:szCs w:val="24"/>
        </w:rPr>
        <w:t>d点可能结果：B正确，B不正确</w:t>
      </w:r>
      <w:r>
        <w:rPr>
          <w:rFonts w:asciiTheme="minorEastAsia" w:eastAsiaTheme="minorEastAsia" w:hAnsiTheme="minorEastAsia" w:cstheme="minorEastAsia" w:hint="eastAsia"/>
          <w:sz w:val="24"/>
          <w:szCs w:val="24"/>
        </w:rPr>
        <w:t>含12位数字</w:t>
      </w:r>
    </w:p>
    <w:p w:rsidR="00F935F8" w:rsidRDefault="00FD164F">
      <w:pPr>
        <w:spacing w:line="360" w:lineRule="auto"/>
        <w:ind w:firstLineChars="200" w:firstLine="480"/>
        <w:rPr>
          <w:rFonts w:ascii="宋体" w:hAnsi="宋体"/>
          <w:sz w:val="24"/>
          <w:szCs w:val="24"/>
        </w:rPr>
      </w:pPr>
      <w:r>
        <w:rPr>
          <w:rFonts w:ascii="宋体" w:hAnsi="宋体" w:hint="eastAsia"/>
          <w:sz w:val="24"/>
          <w:szCs w:val="24"/>
        </w:rPr>
        <w:t>图</w:t>
      </w:r>
      <w:r>
        <w:rPr>
          <w:rFonts w:ascii="宋体" w:hAnsi="宋体"/>
          <w:sz w:val="24"/>
          <w:szCs w:val="24"/>
        </w:rPr>
        <w:t>5</w:t>
      </w:r>
      <w:r>
        <w:rPr>
          <w:rFonts w:ascii="宋体" w:hAnsi="宋体" w:hint="eastAsia"/>
          <w:sz w:val="24"/>
          <w:szCs w:val="24"/>
        </w:rPr>
        <w:t>-2中有两个判断，共计2个判断条件，因此本轮测试设计三组测试用例。分析可得，上述判定测试用例符合本轮测试要求，因此本轮测试采用判定测试数据。</w:t>
      </w:r>
    </w:p>
    <w:p w:rsidR="00F935F8" w:rsidRDefault="00FD164F">
      <w:pPr>
        <w:numPr>
          <w:ilvl w:val="0"/>
          <w:numId w:val="15"/>
        </w:numPr>
        <w:spacing w:line="360" w:lineRule="auto"/>
        <w:ind w:left="0"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判定/条件覆盖测试</w:t>
      </w:r>
    </w:p>
    <w:p w:rsidR="00F935F8" w:rsidRDefault="00FD164F">
      <w:pPr>
        <w:spacing w:line="360" w:lineRule="auto"/>
        <w:ind w:firstLine="420"/>
        <w:rPr>
          <w:rFonts w:ascii="宋体" w:hAnsi="宋体"/>
          <w:sz w:val="24"/>
          <w:szCs w:val="24"/>
        </w:rPr>
      </w:pPr>
      <w:r>
        <w:rPr>
          <w:rFonts w:ascii="宋体" w:hAnsi="宋体" w:hint="eastAsia"/>
          <w:sz w:val="24"/>
          <w:szCs w:val="24"/>
        </w:rPr>
        <w:t>判定/条件覆盖需要使得判断中的每个条件的所有可能取值至少执行一次，每个判断中的每个分支至少执行一次。</w:t>
      </w:r>
    </w:p>
    <w:p w:rsidR="00F935F8" w:rsidRDefault="00FD164F">
      <w:pPr>
        <w:spacing w:line="360" w:lineRule="auto"/>
        <w:rPr>
          <w:rFonts w:ascii="宋体" w:hAnsi="宋体"/>
          <w:sz w:val="24"/>
          <w:szCs w:val="24"/>
        </w:rPr>
      </w:pPr>
      <w:r>
        <w:rPr>
          <w:rFonts w:ascii="宋体" w:hAnsi="宋体" w:hint="eastAsia"/>
          <w:sz w:val="24"/>
          <w:szCs w:val="24"/>
        </w:rPr>
        <w:t>应满足以下覆盖情况：</w:t>
      </w:r>
    </w:p>
    <w:p w:rsidR="00F935F8" w:rsidRDefault="00FD164F">
      <w:pPr>
        <w:pStyle w:val="af0"/>
        <w:spacing w:line="360" w:lineRule="auto"/>
        <w:ind w:left="420" w:firstLineChars="0" w:firstLine="0"/>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1）条件：</w:t>
      </w:r>
    </w:p>
    <w:p w:rsidR="00F935F8" w:rsidRDefault="00FD164F">
      <w:pPr>
        <w:pStyle w:val="af0"/>
        <w:spacing w:line="360" w:lineRule="auto"/>
        <w:ind w:firstLine="480"/>
        <w:rPr>
          <w:rFonts w:ascii="宋体" w:hAnsi="宋体"/>
          <w:sz w:val="24"/>
          <w:szCs w:val="24"/>
        </w:rPr>
      </w:pPr>
      <w:r>
        <w:rPr>
          <w:rFonts w:ascii="宋体" w:hAnsi="宋体" w:cs="宋体"/>
          <w:sz w:val="24"/>
          <w:szCs w:val="24"/>
        </w:rPr>
        <w:t>A</w:t>
      </w:r>
      <w:r>
        <w:rPr>
          <w:rFonts w:ascii="宋体" w:hAnsi="宋体" w:cs="宋体" w:hint="eastAsia"/>
          <w:sz w:val="24"/>
          <w:szCs w:val="24"/>
        </w:rPr>
        <w:t>存在，</w:t>
      </w:r>
      <w:r>
        <w:rPr>
          <w:rFonts w:ascii="宋体" w:hAnsi="宋体" w:cs="宋体"/>
          <w:sz w:val="24"/>
          <w:szCs w:val="24"/>
        </w:rPr>
        <w:t>A</w:t>
      </w:r>
      <w:r>
        <w:rPr>
          <w:rFonts w:ascii="宋体" w:hAnsi="宋体" w:cs="宋体" w:hint="eastAsia"/>
          <w:sz w:val="24"/>
          <w:szCs w:val="24"/>
        </w:rPr>
        <w:t>不存在</w:t>
      </w:r>
    </w:p>
    <w:p w:rsidR="00F935F8" w:rsidRDefault="00FD164F">
      <w:pPr>
        <w:spacing w:line="360" w:lineRule="auto"/>
        <w:ind w:firstLineChars="200" w:firstLine="480"/>
        <w:rPr>
          <w:rFonts w:ascii="宋体" w:hAnsi="宋体" w:cs="宋体"/>
          <w:sz w:val="24"/>
          <w:szCs w:val="24"/>
        </w:rPr>
      </w:pPr>
      <w:r>
        <w:rPr>
          <w:rFonts w:ascii="宋体" w:hAnsi="宋体" w:cs="宋体"/>
          <w:sz w:val="24"/>
          <w:szCs w:val="24"/>
        </w:rPr>
        <w:t>B</w:t>
      </w:r>
      <w:r>
        <w:rPr>
          <w:rFonts w:ascii="宋体" w:hAnsi="宋体" w:cs="宋体" w:hint="eastAsia"/>
          <w:sz w:val="24"/>
          <w:szCs w:val="24"/>
        </w:rPr>
        <w:t>正确，</w:t>
      </w:r>
      <w:r>
        <w:rPr>
          <w:rFonts w:ascii="宋体" w:hAnsi="宋体" w:cs="宋体"/>
          <w:sz w:val="24"/>
          <w:szCs w:val="24"/>
        </w:rPr>
        <w:t>B</w:t>
      </w:r>
      <w:r>
        <w:rPr>
          <w:rFonts w:ascii="宋体" w:hAnsi="宋体" w:cs="宋体" w:hint="eastAsia"/>
          <w:sz w:val="24"/>
          <w:szCs w:val="24"/>
        </w:rPr>
        <w:t>不正确</w:t>
      </w:r>
    </w:p>
    <w:p w:rsidR="00F935F8" w:rsidRDefault="00FD164F">
      <w:pPr>
        <w:pStyle w:val="af0"/>
        <w:spacing w:line="360" w:lineRule="auto"/>
        <w:ind w:left="420" w:firstLineChars="0" w:firstLine="0"/>
        <w:rPr>
          <w:rFonts w:ascii="宋体" w:hAnsi="宋体" w:cs="宋体"/>
          <w:sz w:val="24"/>
          <w:szCs w:val="24"/>
        </w:rPr>
      </w:pPr>
      <w:r>
        <w:rPr>
          <w:rFonts w:asciiTheme="minorEastAsia" w:eastAsiaTheme="minorEastAsia" w:hAnsiTheme="minorEastAsia" w:cs="宋体" w:hint="eastAsia"/>
          <w:sz w:val="24"/>
          <w:szCs w:val="24"/>
        </w:rPr>
        <w:t>2）应执行路径</w:t>
      </w:r>
      <w:r>
        <w:rPr>
          <w:rFonts w:ascii="宋体" w:hAnsi="宋体" w:cs="宋体" w:hint="eastAsia"/>
          <w:sz w:val="24"/>
          <w:szCs w:val="24"/>
        </w:rPr>
        <w:t>：</w:t>
      </w:r>
    </w:p>
    <w:p w:rsidR="00F935F8" w:rsidRDefault="00FD164F">
      <w:pPr>
        <w:pStyle w:val="af0"/>
        <w:spacing w:line="360" w:lineRule="auto"/>
        <w:ind w:leftChars="200" w:left="420" w:firstLineChars="0" w:firstLine="0"/>
        <w:rPr>
          <w:rFonts w:asciiTheme="minorEastAsia" w:eastAsiaTheme="minorEastAsia" w:hAnsiTheme="minorEastAsia" w:cs="宋体"/>
          <w:sz w:val="24"/>
          <w:szCs w:val="24"/>
        </w:rPr>
      </w:pPr>
      <w:r>
        <w:rPr>
          <w:rFonts w:asciiTheme="minorEastAsia" w:eastAsiaTheme="minorEastAsia" w:hAnsiTheme="minorEastAsia" w:cstheme="minorEastAsia" w:hint="eastAsia"/>
          <w:sz w:val="24"/>
          <w:szCs w:val="24"/>
        </w:rPr>
        <w:lastRenderedPageBreak/>
        <w:t>①</w:t>
      </w:r>
      <w:r>
        <w:rPr>
          <w:rFonts w:asciiTheme="minorEastAsia" w:eastAsiaTheme="minorEastAsia" w:hAnsiTheme="minorEastAsia" w:cs="宋体" w:hint="eastAsia"/>
          <w:sz w:val="24"/>
          <w:szCs w:val="24"/>
        </w:rPr>
        <w:t>1</w:t>
      </w:r>
      <w:r>
        <w:rPr>
          <w:rFonts w:asciiTheme="minorEastAsia" w:eastAsiaTheme="minorEastAsia" w:hAnsiTheme="minorEastAsia" w:cs="宋体"/>
          <w:sz w:val="24"/>
          <w:szCs w:val="24"/>
        </w:rPr>
        <w:t>-2-3-8</w:t>
      </w:r>
    </w:p>
    <w:p w:rsidR="00F935F8" w:rsidRDefault="00FD164F">
      <w:pPr>
        <w:pStyle w:val="af0"/>
        <w:spacing w:line="360" w:lineRule="auto"/>
        <w:ind w:leftChars="200" w:left="420" w:firstLineChars="0" w:firstLine="0"/>
        <w:rPr>
          <w:rFonts w:asciiTheme="minorEastAsia" w:eastAsiaTheme="minorEastAsia" w:hAnsiTheme="minorEastAsia" w:cs="宋体"/>
          <w:sz w:val="24"/>
          <w:szCs w:val="24"/>
        </w:rPr>
      </w:pPr>
      <w:r>
        <w:rPr>
          <w:rFonts w:asciiTheme="minorEastAsia" w:eastAsiaTheme="minorEastAsia" w:hAnsiTheme="minorEastAsia" w:cstheme="minorEastAsia" w:hint="eastAsia"/>
          <w:sz w:val="24"/>
          <w:szCs w:val="24"/>
        </w:rPr>
        <w:t>②</w:t>
      </w:r>
      <w:r>
        <w:rPr>
          <w:rFonts w:asciiTheme="minorEastAsia" w:eastAsiaTheme="minorEastAsia" w:hAnsiTheme="minorEastAsia" w:cs="宋体" w:hint="eastAsia"/>
          <w:sz w:val="24"/>
          <w:szCs w:val="24"/>
        </w:rPr>
        <w:t>1</w:t>
      </w:r>
      <w:r>
        <w:rPr>
          <w:rFonts w:asciiTheme="minorEastAsia" w:eastAsiaTheme="minorEastAsia" w:hAnsiTheme="minorEastAsia" w:cs="宋体"/>
          <w:sz w:val="24"/>
          <w:szCs w:val="24"/>
        </w:rPr>
        <w:t>-2-3-4-9</w:t>
      </w:r>
    </w:p>
    <w:p w:rsidR="00F935F8" w:rsidRDefault="00FD164F">
      <w:pPr>
        <w:pStyle w:val="af0"/>
        <w:spacing w:line="360" w:lineRule="auto"/>
        <w:ind w:firstLineChars="0"/>
        <w:rPr>
          <w:rFonts w:asciiTheme="minorEastAsia" w:eastAsiaTheme="minorEastAsia" w:hAnsiTheme="minorEastAsia" w:cs="宋体"/>
          <w:sz w:val="24"/>
          <w:szCs w:val="24"/>
        </w:rPr>
      </w:pPr>
      <w:r>
        <w:rPr>
          <w:rFonts w:asciiTheme="minorEastAsia" w:eastAsiaTheme="minorEastAsia" w:hAnsiTheme="minorEastAsia" w:cstheme="minorEastAsia" w:hint="eastAsia"/>
          <w:sz w:val="24"/>
          <w:szCs w:val="24"/>
        </w:rPr>
        <w:t>③</w:t>
      </w:r>
      <w:r>
        <w:rPr>
          <w:rFonts w:asciiTheme="minorEastAsia" w:eastAsiaTheme="minorEastAsia" w:hAnsiTheme="minorEastAsia" w:cs="宋体" w:hint="eastAsia"/>
          <w:sz w:val="24"/>
          <w:szCs w:val="24"/>
        </w:rPr>
        <w:t>1</w:t>
      </w:r>
      <w:r>
        <w:rPr>
          <w:rFonts w:asciiTheme="minorEastAsia" w:eastAsiaTheme="minorEastAsia" w:hAnsiTheme="minorEastAsia" w:cs="宋体"/>
          <w:sz w:val="24"/>
          <w:szCs w:val="24"/>
        </w:rPr>
        <w:t>-2-3-4-5-6-7</w:t>
      </w:r>
    </w:p>
    <w:p w:rsidR="00F935F8" w:rsidRDefault="00FD164F">
      <w:pPr>
        <w:spacing w:line="360" w:lineRule="auto"/>
        <w:ind w:firstLineChars="200" w:firstLine="480"/>
        <w:rPr>
          <w:rFonts w:ascii="宋体" w:hAnsi="宋体"/>
          <w:sz w:val="24"/>
          <w:szCs w:val="24"/>
        </w:rPr>
      </w:pPr>
      <w:r>
        <w:rPr>
          <w:rFonts w:ascii="宋体" w:hAnsi="宋体" w:hint="eastAsia"/>
          <w:sz w:val="24"/>
          <w:szCs w:val="24"/>
        </w:rPr>
        <w:t>图</w:t>
      </w:r>
      <w:r>
        <w:rPr>
          <w:rFonts w:ascii="宋体" w:hAnsi="宋体"/>
          <w:sz w:val="24"/>
          <w:szCs w:val="24"/>
        </w:rPr>
        <w:t>5</w:t>
      </w:r>
      <w:r>
        <w:rPr>
          <w:rFonts w:ascii="宋体" w:hAnsi="宋体" w:hint="eastAsia"/>
          <w:sz w:val="24"/>
          <w:szCs w:val="24"/>
        </w:rPr>
        <w:t>-</w:t>
      </w:r>
      <w:r w:rsidR="00380CCC">
        <w:rPr>
          <w:rFonts w:ascii="宋体" w:hAnsi="宋体" w:hint="eastAsia"/>
          <w:sz w:val="24"/>
          <w:szCs w:val="24"/>
        </w:rPr>
        <w:t>2</w:t>
      </w:r>
      <w:r>
        <w:rPr>
          <w:rFonts w:ascii="宋体" w:hAnsi="宋体" w:hint="eastAsia"/>
          <w:sz w:val="24"/>
          <w:szCs w:val="24"/>
        </w:rPr>
        <w:t>中共有三条路径可经过程序中的每个判断的取真/取假分支，有两个判断，共计两个判断条件，因此本轮测试设计三组测试用例。分析可得，上述判定测试用例符合本轮测试要求，因此本轮测试采用判定测试数据。</w:t>
      </w:r>
    </w:p>
    <w:p w:rsidR="00F935F8" w:rsidRDefault="00FD164F">
      <w:pPr>
        <w:numPr>
          <w:ilvl w:val="0"/>
          <w:numId w:val="15"/>
        </w:numPr>
        <w:spacing w:line="360" w:lineRule="auto"/>
        <w:ind w:left="0"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条件组合覆盖测试</w:t>
      </w:r>
    </w:p>
    <w:p w:rsidR="00F935F8" w:rsidRDefault="00FD164F">
      <w:pPr>
        <w:spacing w:line="360" w:lineRule="auto"/>
        <w:ind w:firstLineChars="200" w:firstLine="480"/>
        <w:rPr>
          <w:rFonts w:ascii="宋体" w:hAnsi="宋体"/>
          <w:sz w:val="24"/>
          <w:szCs w:val="24"/>
        </w:rPr>
      </w:pPr>
      <w:r>
        <w:rPr>
          <w:rFonts w:ascii="宋体" w:hAnsi="宋体" w:hint="eastAsia"/>
          <w:sz w:val="24"/>
          <w:szCs w:val="24"/>
        </w:rPr>
        <w:t>条件组合覆盖需要使得每个判断的所有可能的条件取值组合至少执行一次。</w:t>
      </w:r>
    </w:p>
    <w:p w:rsidR="00F935F8" w:rsidRDefault="00FD164F">
      <w:pPr>
        <w:pStyle w:val="af0"/>
        <w:spacing w:line="360" w:lineRule="auto"/>
        <w:ind w:left="480" w:firstLineChars="0" w:firstLine="0"/>
        <w:rPr>
          <w:rFonts w:asciiTheme="minorEastAsia" w:eastAsiaTheme="minorEastAsia" w:hAnsiTheme="minorEastAsia" w:cs="宋体"/>
          <w:sz w:val="24"/>
          <w:szCs w:val="24"/>
        </w:rPr>
      </w:pPr>
      <w:r>
        <w:rPr>
          <w:rFonts w:asciiTheme="minorEastAsia" w:eastAsiaTheme="minorEastAsia" w:hAnsiTheme="minorEastAsia" w:hint="eastAsia"/>
          <w:sz w:val="24"/>
          <w:szCs w:val="24"/>
        </w:rPr>
        <w:t>1）条件：</w:t>
      </w:r>
    </w:p>
    <w:p w:rsidR="00F935F8" w:rsidRDefault="00FD164F">
      <w:pPr>
        <w:spacing w:line="360" w:lineRule="auto"/>
        <w:ind w:firstLineChars="200" w:firstLine="480"/>
        <w:rPr>
          <w:rFonts w:ascii="宋体" w:hAnsi="宋体"/>
          <w:sz w:val="24"/>
          <w:szCs w:val="24"/>
        </w:rPr>
      </w:pPr>
      <w:r>
        <w:rPr>
          <w:rFonts w:ascii="宋体" w:hAnsi="宋体" w:cs="宋体"/>
          <w:sz w:val="24"/>
          <w:szCs w:val="24"/>
        </w:rPr>
        <w:t>A</w:t>
      </w:r>
      <w:r>
        <w:rPr>
          <w:rFonts w:ascii="宋体" w:hAnsi="宋体" w:cs="宋体" w:hint="eastAsia"/>
          <w:sz w:val="24"/>
          <w:szCs w:val="24"/>
        </w:rPr>
        <w:t>存在，</w:t>
      </w:r>
      <w:r>
        <w:rPr>
          <w:rFonts w:ascii="宋体" w:hAnsi="宋体" w:cs="宋体"/>
          <w:sz w:val="24"/>
          <w:szCs w:val="24"/>
        </w:rPr>
        <w:t>A</w:t>
      </w:r>
      <w:r>
        <w:rPr>
          <w:rFonts w:ascii="宋体" w:hAnsi="宋体" w:cs="宋体" w:hint="eastAsia"/>
          <w:sz w:val="24"/>
          <w:szCs w:val="24"/>
        </w:rPr>
        <w:t>不存在</w:t>
      </w:r>
    </w:p>
    <w:p w:rsidR="00F935F8" w:rsidRDefault="00FD164F">
      <w:pPr>
        <w:spacing w:line="360" w:lineRule="auto"/>
        <w:ind w:firstLineChars="200" w:firstLine="480"/>
        <w:rPr>
          <w:rFonts w:ascii="宋体" w:hAnsi="宋体" w:cs="宋体"/>
          <w:sz w:val="24"/>
          <w:szCs w:val="24"/>
        </w:rPr>
      </w:pPr>
      <w:r>
        <w:rPr>
          <w:rFonts w:ascii="宋体" w:hAnsi="宋体" w:cs="宋体"/>
          <w:sz w:val="24"/>
          <w:szCs w:val="24"/>
        </w:rPr>
        <w:t>B</w:t>
      </w:r>
      <w:r>
        <w:rPr>
          <w:rFonts w:ascii="宋体" w:hAnsi="宋体" w:cs="宋体" w:hint="eastAsia"/>
          <w:sz w:val="24"/>
          <w:szCs w:val="24"/>
        </w:rPr>
        <w:t>正确，</w:t>
      </w:r>
      <w:r>
        <w:rPr>
          <w:rFonts w:ascii="宋体" w:hAnsi="宋体" w:cs="宋体"/>
          <w:sz w:val="24"/>
          <w:szCs w:val="24"/>
        </w:rPr>
        <w:t>B</w:t>
      </w:r>
      <w:r>
        <w:rPr>
          <w:rFonts w:ascii="宋体" w:hAnsi="宋体" w:cs="宋体" w:hint="eastAsia"/>
          <w:sz w:val="24"/>
          <w:szCs w:val="24"/>
        </w:rPr>
        <w:t>不正确</w:t>
      </w:r>
    </w:p>
    <w:p w:rsidR="00F935F8" w:rsidRDefault="00FD164F">
      <w:pPr>
        <w:pStyle w:val="af0"/>
        <w:spacing w:line="360" w:lineRule="auto"/>
        <w:ind w:left="480" w:firstLineChars="0" w:firstLine="0"/>
        <w:rPr>
          <w:rFonts w:ascii="宋体" w:hAnsi="宋体"/>
          <w:sz w:val="24"/>
          <w:szCs w:val="24"/>
        </w:rPr>
      </w:pPr>
      <w:r>
        <w:rPr>
          <w:rFonts w:asciiTheme="minorEastAsia" w:eastAsiaTheme="minorEastAsia" w:hAnsiTheme="minorEastAsia" w:hint="eastAsia"/>
          <w:sz w:val="24"/>
          <w:szCs w:val="24"/>
        </w:rPr>
        <w:t>2）所有条件组合情况：</w:t>
      </w:r>
    </w:p>
    <w:p w:rsidR="00F935F8" w:rsidRDefault="00FD164F">
      <w:pPr>
        <w:pStyle w:val="af0"/>
        <w:spacing w:line="360" w:lineRule="auto"/>
        <w:ind w:left="480" w:firstLineChars="0" w:firstLine="0"/>
        <w:rPr>
          <w:rFonts w:ascii="宋体" w:hAnsi="宋体"/>
          <w:sz w:val="24"/>
          <w:szCs w:val="24"/>
        </w:rPr>
      </w:pPr>
      <w:r>
        <w:rPr>
          <w:rFonts w:asciiTheme="minorEastAsia" w:eastAsiaTheme="minorEastAsia" w:hAnsiTheme="minorEastAsia" w:cstheme="minorEastAsia" w:hint="eastAsia"/>
          <w:sz w:val="24"/>
          <w:szCs w:val="24"/>
        </w:rPr>
        <w:t>①</w:t>
      </w:r>
      <w:r>
        <w:rPr>
          <w:rFonts w:ascii="宋体" w:hAnsi="宋体" w:hint="eastAsia"/>
          <w:sz w:val="24"/>
          <w:szCs w:val="24"/>
        </w:rPr>
        <w:t>A不存在</w:t>
      </w:r>
    </w:p>
    <w:p w:rsidR="00F935F8" w:rsidRDefault="00FD164F">
      <w:pPr>
        <w:pStyle w:val="af0"/>
        <w:spacing w:line="360" w:lineRule="auto"/>
        <w:ind w:left="480" w:firstLineChars="0" w:firstLine="0"/>
        <w:rPr>
          <w:rFonts w:ascii="宋体" w:hAnsi="宋体"/>
          <w:sz w:val="24"/>
          <w:szCs w:val="24"/>
        </w:rPr>
      </w:pPr>
      <w:r>
        <w:rPr>
          <w:rFonts w:asciiTheme="minorEastAsia" w:eastAsiaTheme="minorEastAsia" w:hAnsiTheme="minorEastAsia" w:cstheme="minorEastAsia" w:hint="eastAsia"/>
          <w:sz w:val="24"/>
          <w:szCs w:val="24"/>
        </w:rPr>
        <w:t>②</w:t>
      </w:r>
      <w:r>
        <w:rPr>
          <w:rFonts w:ascii="宋体" w:hAnsi="宋体" w:hint="eastAsia"/>
          <w:sz w:val="24"/>
          <w:szCs w:val="24"/>
        </w:rPr>
        <w:t>A存在</w:t>
      </w:r>
    </w:p>
    <w:p w:rsidR="00F935F8" w:rsidRDefault="00FD164F">
      <w:pPr>
        <w:pStyle w:val="af0"/>
        <w:spacing w:line="360" w:lineRule="auto"/>
        <w:ind w:left="480" w:firstLineChars="0" w:firstLine="0"/>
        <w:rPr>
          <w:rFonts w:ascii="宋体" w:hAnsi="宋体"/>
          <w:sz w:val="24"/>
          <w:szCs w:val="24"/>
        </w:rPr>
      </w:pPr>
      <w:r>
        <w:rPr>
          <w:rFonts w:asciiTheme="minorEastAsia" w:eastAsiaTheme="minorEastAsia" w:hAnsiTheme="minorEastAsia" w:cstheme="minorEastAsia" w:hint="eastAsia"/>
          <w:sz w:val="24"/>
          <w:szCs w:val="24"/>
        </w:rPr>
        <w:t>③</w:t>
      </w:r>
      <w:r>
        <w:rPr>
          <w:rFonts w:ascii="宋体" w:hAnsi="宋体" w:hint="eastAsia"/>
          <w:sz w:val="24"/>
          <w:szCs w:val="24"/>
        </w:rPr>
        <w:t>B不正确</w:t>
      </w:r>
    </w:p>
    <w:p w:rsidR="00F935F8" w:rsidRDefault="00FD164F">
      <w:pPr>
        <w:pStyle w:val="af0"/>
        <w:spacing w:line="360" w:lineRule="auto"/>
        <w:ind w:left="480" w:firstLineChars="0" w:firstLine="0"/>
        <w:rPr>
          <w:rFonts w:ascii="宋体" w:hAnsi="宋体"/>
          <w:sz w:val="24"/>
          <w:szCs w:val="24"/>
        </w:rPr>
      </w:pPr>
      <w:r>
        <w:rPr>
          <w:rFonts w:asciiTheme="minorEastAsia" w:eastAsiaTheme="minorEastAsia" w:hAnsiTheme="minorEastAsia" w:cstheme="minorEastAsia" w:hint="eastAsia"/>
          <w:sz w:val="24"/>
          <w:szCs w:val="24"/>
        </w:rPr>
        <w:t>④</w:t>
      </w:r>
      <w:r>
        <w:rPr>
          <w:rFonts w:ascii="宋体" w:hAnsi="宋体" w:hint="eastAsia"/>
          <w:sz w:val="24"/>
          <w:szCs w:val="24"/>
        </w:rPr>
        <w:t>B正确</w:t>
      </w:r>
    </w:p>
    <w:p w:rsidR="00F935F8" w:rsidRDefault="00FD164F">
      <w:pPr>
        <w:spacing w:line="360" w:lineRule="auto"/>
        <w:ind w:firstLineChars="200" w:firstLine="480"/>
        <w:rPr>
          <w:rFonts w:ascii="宋体" w:hAnsi="宋体"/>
          <w:sz w:val="24"/>
          <w:szCs w:val="24"/>
        </w:rPr>
      </w:pPr>
      <w:r>
        <w:rPr>
          <w:rFonts w:ascii="宋体" w:hAnsi="宋体" w:hint="eastAsia"/>
          <w:sz w:val="24"/>
          <w:szCs w:val="24"/>
        </w:rPr>
        <w:t>图</w:t>
      </w:r>
      <w:r>
        <w:rPr>
          <w:rFonts w:ascii="宋体" w:hAnsi="宋体"/>
          <w:sz w:val="24"/>
          <w:szCs w:val="24"/>
        </w:rPr>
        <w:t>5</w:t>
      </w:r>
      <w:r>
        <w:rPr>
          <w:rFonts w:ascii="宋体" w:hAnsi="宋体" w:hint="eastAsia"/>
          <w:sz w:val="24"/>
          <w:szCs w:val="24"/>
        </w:rPr>
        <w:t>-</w:t>
      </w:r>
      <w:r w:rsidR="00380CCC">
        <w:rPr>
          <w:rFonts w:ascii="宋体" w:hAnsi="宋体" w:hint="eastAsia"/>
          <w:sz w:val="24"/>
          <w:szCs w:val="24"/>
        </w:rPr>
        <w:t>2</w:t>
      </w:r>
      <w:r>
        <w:rPr>
          <w:rFonts w:ascii="宋体" w:hAnsi="宋体" w:hint="eastAsia"/>
          <w:sz w:val="24"/>
          <w:szCs w:val="24"/>
        </w:rPr>
        <w:t>中共有2个判断，其中每个判断只有一个条件，可有条件组合，也可无条件组合，与判定测试类似，因此本轮测试设计三组测试用例。</w:t>
      </w:r>
    </w:p>
    <w:p w:rsidR="00F935F8" w:rsidRDefault="00FD164F">
      <w:pPr>
        <w:spacing w:line="360" w:lineRule="auto"/>
        <w:ind w:firstLineChars="200" w:firstLine="420"/>
        <w:jc w:val="center"/>
        <w:rPr>
          <w:rFonts w:eastAsia="黑体"/>
          <w:szCs w:val="21"/>
        </w:rPr>
      </w:pPr>
      <w:r>
        <w:rPr>
          <w:rFonts w:eastAsia="黑体" w:hint="eastAsia"/>
          <w:szCs w:val="21"/>
        </w:rPr>
        <w:t>表</w:t>
      </w:r>
      <w:r>
        <w:rPr>
          <w:rFonts w:eastAsia="黑体"/>
          <w:szCs w:val="21"/>
        </w:rPr>
        <w:t>5</w:t>
      </w:r>
      <w:r>
        <w:rPr>
          <w:rFonts w:eastAsia="黑体" w:hint="eastAsia"/>
          <w:szCs w:val="21"/>
        </w:rPr>
        <w:t>-</w:t>
      </w:r>
      <w:r>
        <w:rPr>
          <w:rFonts w:eastAsia="黑体"/>
          <w:szCs w:val="21"/>
        </w:rPr>
        <w:t>6</w:t>
      </w:r>
      <w:r>
        <w:rPr>
          <w:rFonts w:eastAsia="黑体" w:hint="eastAsia"/>
          <w:szCs w:val="21"/>
        </w:rPr>
        <w:t xml:space="preserve"> </w:t>
      </w:r>
      <w:r>
        <w:rPr>
          <w:rFonts w:eastAsia="黑体" w:hint="eastAsia"/>
          <w:szCs w:val="21"/>
        </w:rPr>
        <w:t>电影数据分析</w:t>
      </w:r>
      <w:proofErr w:type="gramStart"/>
      <w:r>
        <w:rPr>
          <w:rFonts w:eastAsia="黑体" w:hint="eastAsia"/>
          <w:szCs w:val="21"/>
        </w:rPr>
        <w:t>模块白盒测试</w:t>
      </w:r>
      <w:proofErr w:type="gramEnd"/>
      <w:r>
        <w:rPr>
          <w:rFonts w:eastAsia="黑体" w:hint="eastAsia"/>
          <w:szCs w:val="21"/>
        </w:rPr>
        <w:t>-</w:t>
      </w:r>
      <w:r>
        <w:rPr>
          <w:rFonts w:eastAsia="黑体" w:hint="eastAsia"/>
          <w:szCs w:val="21"/>
        </w:rPr>
        <w:t>条件组合覆盖测试</w:t>
      </w:r>
    </w:p>
    <w:tbl>
      <w:tblPr>
        <w:tblStyle w:val="ab"/>
        <w:tblW w:w="938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1416"/>
        <w:gridCol w:w="2122"/>
        <w:gridCol w:w="1113"/>
        <w:gridCol w:w="1267"/>
        <w:gridCol w:w="1036"/>
        <w:gridCol w:w="1799"/>
      </w:tblGrid>
      <w:tr w:rsidR="00F935F8">
        <w:trPr>
          <w:cantSplit/>
          <w:tblHeader/>
          <w:jc w:val="center"/>
        </w:trPr>
        <w:tc>
          <w:tcPr>
            <w:tcW w:w="638" w:type="dxa"/>
            <w:vMerge w:val="restart"/>
            <w:tcBorders>
              <w:top w:val="single" w:sz="12" w:space="0" w:color="auto"/>
            </w:tcBorders>
            <w:vAlign w:val="center"/>
          </w:tcPr>
          <w:p w:rsidR="00F935F8" w:rsidRDefault="00FD164F">
            <w:pPr>
              <w:jc w:val="center"/>
              <w:rPr>
                <w:b/>
                <w:szCs w:val="21"/>
              </w:rPr>
            </w:pPr>
            <w:r>
              <w:rPr>
                <w:b/>
                <w:szCs w:val="21"/>
              </w:rPr>
              <w:t>序号</w:t>
            </w:r>
          </w:p>
        </w:tc>
        <w:tc>
          <w:tcPr>
            <w:tcW w:w="4580" w:type="dxa"/>
            <w:gridSpan w:val="3"/>
            <w:tcBorders>
              <w:top w:val="single" w:sz="12" w:space="0" w:color="auto"/>
              <w:bottom w:val="single" w:sz="4" w:space="0" w:color="auto"/>
            </w:tcBorders>
          </w:tcPr>
          <w:p w:rsidR="00F935F8" w:rsidRDefault="00FD164F">
            <w:pPr>
              <w:jc w:val="center"/>
              <w:rPr>
                <w:b/>
                <w:szCs w:val="21"/>
              </w:rPr>
            </w:pPr>
            <w:r>
              <w:rPr>
                <w:b/>
                <w:szCs w:val="21"/>
              </w:rPr>
              <w:t>输入</w:t>
            </w:r>
            <w:r>
              <w:rPr>
                <w:b/>
                <w:szCs w:val="21"/>
              </w:rPr>
              <w:t>/</w:t>
            </w:r>
            <w:r>
              <w:rPr>
                <w:b/>
                <w:szCs w:val="21"/>
              </w:rPr>
              <w:t>动作</w:t>
            </w:r>
          </w:p>
        </w:tc>
        <w:tc>
          <w:tcPr>
            <w:tcW w:w="1276" w:type="dxa"/>
            <w:vMerge w:val="restart"/>
            <w:tcBorders>
              <w:top w:val="single" w:sz="12" w:space="0" w:color="auto"/>
            </w:tcBorders>
            <w:vAlign w:val="center"/>
          </w:tcPr>
          <w:p w:rsidR="00F935F8" w:rsidRDefault="00FD164F">
            <w:pPr>
              <w:jc w:val="center"/>
              <w:rPr>
                <w:b/>
                <w:szCs w:val="21"/>
              </w:rPr>
            </w:pPr>
            <w:r>
              <w:rPr>
                <w:b/>
                <w:szCs w:val="21"/>
              </w:rPr>
              <w:t>覆盖路径</w:t>
            </w:r>
          </w:p>
        </w:tc>
        <w:tc>
          <w:tcPr>
            <w:tcW w:w="1051" w:type="dxa"/>
            <w:vMerge w:val="restart"/>
            <w:tcBorders>
              <w:top w:val="single" w:sz="12" w:space="0" w:color="auto"/>
            </w:tcBorders>
            <w:vAlign w:val="center"/>
          </w:tcPr>
          <w:p w:rsidR="00F935F8" w:rsidRDefault="00FD164F">
            <w:pPr>
              <w:jc w:val="center"/>
              <w:rPr>
                <w:b/>
                <w:szCs w:val="21"/>
              </w:rPr>
            </w:pPr>
            <w:r>
              <w:rPr>
                <w:rFonts w:hint="eastAsia"/>
                <w:b/>
                <w:szCs w:val="21"/>
              </w:rPr>
              <w:t>条件</w:t>
            </w:r>
          </w:p>
        </w:tc>
        <w:tc>
          <w:tcPr>
            <w:tcW w:w="1840" w:type="dxa"/>
            <w:vMerge w:val="restart"/>
            <w:tcBorders>
              <w:top w:val="single" w:sz="12" w:space="0" w:color="auto"/>
            </w:tcBorders>
            <w:vAlign w:val="center"/>
          </w:tcPr>
          <w:p w:rsidR="00F935F8" w:rsidRDefault="00FD164F">
            <w:pPr>
              <w:jc w:val="center"/>
              <w:rPr>
                <w:b/>
                <w:szCs w:val="21"/>
              </w:rPr>
            </w:pPr>
            <w:r>
              <w:rPr>
                <w:rFonts w:hint="eastAsia"/>
                <w:b/>
                <w:szCs w:val="21"/>
              </w:rPr>
              <w:t>期望输出</w:t>
            </w:r>
          </w:p>
        </w:tc>
      </w:tr>
      <w:tr w:rsidR="00F935F8">
        <w:trPr>
          <w:cantSplit/>
          <w:trHeight w:val="198"/>
          <w:tblHeader/>
          <w:jc w:val="center"/>
        </w:trPr>
        <w:tc>
          <w:tcPr>
            <w:tcW w:w="638" w:type="dxa"/>
            <w:vMerge/>
            <w:tcBorders>
              <w:bottom w:val="single" w:sz="6" w:space="0" w:color="auto"/>
            </w:tcBorders>
          </w:tcPr>
          <w:p w:rsidR="00F935F8" w:rsidRDefault="00F935F8">
            <w:pPr>
              <w:jc w:val="center"/>
              <w:rPr>
                <w:szCs w:val="21"/>
              </w:rPr>
            </w:pPr>
          </w:p>
        </w:tc>
        <w:tc>
          <w:tcPr>
            <w:tcW w:w="1281" w:type="dxa"/>
            <w:tcBorders>
              <w:top w:val="single" w:sz="4" w:space="0" w:color="auto"/>
              <w:bottom w:val="single" w:sz="6" w:space="0" w:color="auto"/>
            </w:tcBorders>
          </w:tcPr>
          <w:p w:rsidR="00F935F8" w:rsidRDefault="00FD164F">
            <w:pPr>
              <w:jc w:val="center"/>
              <w:rPr>
                <w:b/>
                <w:szCs w:val="21"/>
              </w:rPr>
            </w:pPr>
            <w:r>
              <w:rPr>
                <w:rFonts w:hint="eastAsia"/>
                <w:b/>
                <w:szCs w:val="21"/>
              </w:rPr>
              <w:t>项目编号</w:t>
            </w:r>
          </w:p>
        </w:tc>
        <w:tc>
          <w:tcPr>
            <w:tcW w:w="2165" w:type="dxa"/>
            <w:tcBorders>
              <w:top w:val="single" w:sz="4" w:space="0" w:color="auto"/>
              <w:bottom w:val="single" w:sz="6" w:space="0" w:color="auto"/>
            </w:tcBorders>
          </w:tcPr>
          <w:p w:rsidR="00F935F8" w:rsidRDefault="00FD164F">
            <w:pPr>
              <w:jc w:val="center"/>
              <w:rPr>
                <w:b/>
                <w:szCs w:val="21"/>
              </w:rPr>
            </w:pPr>
            <w:r>
              <w:rPr>
                <w:rFonts w:hint="eastAsia"/>
                <w:b/>
                <w:szCs w:val="21"/>
              </w:rPr>
              <w:t>项目名称</w:t>
            </w:r>
          </w:p>
        </w:tc>
        <w:tc>
          <w:tcPr>
            <w:tcW w:w="1134" w:type="dxa"/>
            <w:tcBorders>
              <w:top w:val="single" w:sz="4" w:space="0" w:color="auto"/>
              <w:bottom w:val="single" w:sz="6" w:space="0" w:color="auto"/>
            </w:tcBorders>
          </w:tcPr>
          <w:p w:rsidR="00F935F8" w:rsidRDefault="00FD164F">
            <w:pPr>
              <w:jc w:val="center"/>
              <w:rPr>
                <w:b/>
                <w:szCs w:val="21"/>
              </w:rPr>
            </w:pPr>
            <w:r>
              <w:rPr>
                <w:rFonts w:hint="eastAsia"/>
                <w:b/>
                <w:szCs w:val="21"/>
              </w:rPr>
              <w:t>重新输入</w:t>
            </w:r>
          </w:p>
        </w:tc>
        <w:tc>
          <w:tcPr>
            <w:tcW w:w="1276" w:type="dxa"/>
            <w:vMerge/>
            <w:tcBorders>
              <w:bottom w:val="single" w:sz="6" w:space="0" w:color="auto"/>
            </w:tcBorders>
          </w:tcPr>
          <w:p w:rsidR="00F935F8" w:rsidRDefault="00F935F8">
            <w:pPr>
              <w:jc w:val="center"/>
              <w:rPr>
                <w:szCs w:val="21"/>
              </w:rPr>
            </w:pPr>
          </w:p>
        </w:tc>
        <w:tc>
          <w:tcPr>
            <w:tcW w:w="1051" w:type="dxa"/>
            <w:vMerge/>
            <w:tcBorders>
              <w:bottom w:val="single" w:sz="6" w:space="0" w:color="auto"/>
            </w:tcBorders>
          </w:tcPr>
          <w:p w:rsidR="00F935F8" w:rsidRDefault="00F935F8">
            <w:pPr>
              <w:jc w:val="center"/>
              <w:rPr>
                <w:szCs w:val="21"/>
              </w:rPr>
            </w:pPr>
          </w:p>
        </w:tc>
        <w:tc>
          <w:tcPr>
            <w:tcW w:w="1840" w:type="dxa"/>
            <w:vMerge/>
            <w:tcBorders>
              <w:bottom w:val="single" w:sz="6" w:space="0" w:color="auto"/>
            </w:tcBorders>
          </w:tcPr>
          <w:p w:rsidR="00F935F8" w:rsidRDefault="00F935F8">
            <w:pPr>
              <w:jc w:val="center"/>
              <w:rPr>
                <w:szCs w:val="21"/>
              </w:rPr>
            </w:pPr>
          </w:p>
        </w:tc>
      </w:tr>
      <w:tr w:rsidR="00F935F8">
        <w:trPr>
          <w:cantSplit/>
          <w:tblHeader/>
          <w:jc w:val="center"/>
        </w:trPr>
        <w:tc>
          <w:tcPr>
            <w:tcW w:w="638" w:type="dxa"/>
            <w:tcBorders>
              <w:top w:val="single" w:sz="6" w:space="0" w:color="auto"/>
              <w:bottom w:val="nil"/>
            </w:tcBorders>
          </w:tcPr>
          <w:p w:rsidR="00F935F8" w:rsidRDefault="00FD164F">
            <w:pPr>
              <w:jc w:val="center"/>
              <w:rPr>
                <w:szCs w:val="21"/>
              </w:rPr>
            </w:pPr>
            <w:r>
              <w:rPr>
                <w:szCs w:val="21"/>
              </w:rPr>
              <w:t>1</w:t>
            </w:r>
          </w:p>
        </w:tc>
        <w:tc>
          <w:tcPr>
            <w:tcW w:w="1281" w:type="dxa"/>
            <w:tcBorders>
              <w:top w:val="single" w:sz="6" w:space="0" w:color="auto"/>
              <w:bottom w:val="nil"/>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hint="eastAsia"/>
                <w:szCs w:val="21"/>
              </w:rPr>
              <w:t>a</w:t>
            </w:r>
          </w:p>
        </w:tc>
        <w:tc>
          <w:tcPr>
            <w:tcW w:w="2165" w:type="dxa"/>
            <w:tcBorders>
              <w:top w:val="single" w:sz="6" w:space="0" w:color="auto"/>
              <w:bottom w:val="nil"/>
            </w:tcBorders>
          </w:tcPr>
          <w:p w:rsidR="00F935F8" w:rsidRDefault="00FD164F">
            <w:pPr>
              <w:jc w:val="center"/>
              <w:rPr>
                <w:szCs w:val="21"/>
              </w:rPr>
            </w:pPr>
            <w:r>
              <w:rPr>
                <w:rFonts w:hint="eastAsia"/>
                <w:szCs w:val="21"/>
              </w:rPr>
              <w:t>——</w:t>
            </w:r>
          </w:p>
        </w:tc>
        <w:tc>
          <w:tcPr>
            <w:tcW w:w="1134" w:type="dxa"/>
            <w:tcBorders>
              <w:top w:val="single" w:sz="6" w:space="0" w:color="auto"/>
              <w:bottom w:val="nil"/>
            </w:tcBorders>
          </w:tcPr>
          <w:p w:rsidR="00F935F8" w:rsidRDefault="00FD164F">
            <w:pPr>
              <w:jc w:val="center"/>
              <w:rPr>
                <w:szCs w:val="21"/>
              </w:rPr>
            </w:pPr>
            <w:r>
              <w:rPr>
                <w:szCs w:val="21"/>
              </w:rPr>
              <w:t>Y</w:t>
            </w:r>
          </w:p>
        </w:tc>
        <w:tc>
          <w:tcPr>
            <w:tcW w:w="1276" w:type="dxa"/>
            <w:tcBorders>
              <w:top w:val="single" w:sz="6" w:space="0" w:color="auto"/>
              <w:bottom w:val="nil"/>
            </w:tcBorders>
          </w:tcPr>
          <w:p w:rsidR="00F935F8" w:rsidRDefault="00FD164F">
            <w:pPr>
              <w:jc w:val="center"/>
              <w:rPr>
                <w:szCs w:val="21"/>
              </w:rPr>
            </w:pPr>
            <w:r>
              <w:rPr>
                <w:rFonts w:hint="eastAsia"/>
                <w:szCs w:val="21"/>
              </w:rPr>
              <w:t>sabci</w:t>
            </w:r>
          </w:p>
        </w:tc>
        <w:tc>
          <w:tcPr>
            <w:tcW w:w="1051" w:type="dxa"/>
            <w:tcBorders>
              <w:top w:val="single" w:sz="6" w:space="0" w:color="auto"/>
              <w:bottom w:val="nil"/>
            </w:tcBorders>
          </w:tcPr>
          <w:p w:rsidR="00F935F8" w:rsidRDefault="00FD164F">
            <w:pPr>
              <w:jc w:val="center"/>
              <w:rPr>
                <w:szCs w:val="21"/>
              </w:rPr>
            </w:pPr>
            <w:r>
              <w:rPr>
                <w:szCs w:val="21"/>
              </w:rPr>
              <w:fldChar w:fldCharType="begin"/>
            </w:r>
            <w:r>
              <w:rPr>
                <w:szCs w:val="21"/>
              </w:rPr>
              <w:instrText xml:space="preserve"> </w:instrText>
            </w:r>
            <w:r>
              <w:rPr>
                <w:rFonts w:hint="eastAsia"/>
                <w:szCs w:val="21"/>
              </w:rPr>
              <w:instrText>eq \o\ac(</w:instrText>
            </w:r>
            <w:r>
              <w:rPr>
                <w:rFonts w:ascii="宋体" w:hint="eastAsia"/>
                <w:position w:val="-4"/>
                <w:sz w:val="31"/>
                <w:szCs w:val="21"/>
              </w:rPr>
              <w:instrText>○</w:instrText>
            </w:r>
            <w:r>
              <w:rPr>
                <w:rFonts w:hint="eastAsia"/>
                <w:szCs w:val="21"/>
              </w:rPr>
              <w:instrText>,1)</w:instrText>
            </w:r>
            <w:r>
              <w:rPr>
                <w:szCs w:val="21"/>
              </w:rPr>
              <w:fldChar w:fldCharType="end"/>
            </w:r>
          </w:p>
        </w:tc>
        <w:tc>
          <w:tcPr>
            <w:tcW w:w="1840" w:type="dxa"/>
            <w:tcBorders>
              <w:top w:val="single" w:sz="6" w:space="0" w:color="auto"/>
              <w:bottom w:val="nil"/>
            </w:tcBorders>
          </w:tcPr>
          <w:p w:rsidR="00F935F8" w:rsidRDefault="00FD164F">
            <w:pPr>
              <w:jc w:val="center"/>
              <w:rPr>
                <w:szCs w:val="21"/>
              </w:rPr>
            </w:pPr>
            <w:r>
              <w:rPr>
                <w:rFonts w:hint="eastAsia"/>
                <w:szCs w:val="21"/>
              </w:rPr>
              <w:t>项目编号输入</w:t>
            </w:r>
          </w:p>
          <w:p w:rsidR="00F935F8" w:rsidRDefault="00FD164F">
            <w:pPr>
              <w:jc w:val="center"/>
              <w:rPr>
                <w:szCs w:val="21"/>
              </w:rPr>
            </w:pPr>
            <w:r>
              <w:rPr>
                <w:rFonts w:hint="eastAsia"/>
                <w:szCs w:val="21"/>
              </w:rPr>
              <w:t>不正确</w:t>
            </w:r>
          </w:p>
        </w:tc>
      </w:tr>
      <w:tr w:rsidR="00F935F8">
        <w:trPr>
          <w:cantSplit/>
          <w:tblHeader/>
          <w:jc w:val="center"/>
        </w:trPr>
        <w:tc>
          <w:tcPr>
            <w:tcW w:w="638" w:type="dxa"/>
            <w:tcBorders>
              <w:top w:val="nil"/>
              <w:bottom w:val="nil"/>
            </w:tcBorders>
          </w:tcPr>
          <w:p w:rsidR="00F935F8" w:rsidRDefault="00FD164F">
            <w:pPr>
              <w:jc w:val="center"/>
              <w:rPr>
                <w:szCs w:val="21"/>
              </w:rPr>
            </w:pPr>
            <w:r>
              <w:rPr>
                <w:rFonts w:hint="eastAsia"/>
                <w:szCs w:val="21"/>
              </w:rPr>
              <w:t>2</w:t>
            </w:r>
          </w:p>
        </w:tc>
        <w:tc>
          <w:tcPr>
            <w:tcW w:w="1281" w:type="dxa"/>
            <w:tcBorders>
              <w:top w:val="nil"/>
              <w:bottom w:val="nil"/>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ascii="宋体" w:hAnsi="宋体" w:hint="eastAsia"/>
                <w:sz w:val="24"/>
                <w:szCs w:val="24"/>
              </w:rPr>
              <w:t>2</w:t>
            </w:r>
          </w:p>
        </w:tc>
        <w:tc>
          <w:tcPr>
            <w:tcW w:w="2165" w:type="dxa"/>
            <w:tcBorders>
              <w:top w:val="nil"/>
              <w:bottom w:val="nil"/>
            </w:tcBorders>
          </w:tcPr>
          <w:p w:rsidR="00F935F8" w:rsidRDefault="00FD164F">
            <w:pPr>
              <w:jc w:val="center"/>
              <w:rPr>
                <w:szCs w:val="21"/>
              </w:rPr>
            </w:pPr>
            <w:r>
              <w:rPr>
                <w:rFonts w:hint="eastAsia"/>
                <w:szCs w:val="21"/>
              </w:rPr>
              <w:t>空</w:t>
            </w:r>
          </w:p>
        </w:tc>
        <w:tc>
          <w:tcPr>
            <w:tcW w:w="1134" w:type="dxa"/>
            <w:tcBorders>
              <w:top w:val="nil"/>
              <w:bottom w:val="nil"/>
            </w:tcBorders>
          </w:tcPr>
          <w:p w:rsidR="00F935F8" w:rsidRDefault="00FD164F">
            <w:pPr>
              <w:jc w:val="center"/>
              <w:rPr>
                <w:szCs w:val="21"/>
              </w:rPr>
            </w:pPr>
            <w:r>
              <w:rPr>
                <w:rFonts w:hint="eastAsia"/>
                <w:szCs w:val="21"/>
              </w:rPr>
              <w:t>Y</w:t>
            </w:r>
          </w:p>
        </w:tc>
        <w:tc>
          <w:tcPr>
            <w:tcW w:w="1276" w:type="dxa"/>
            <w:tcBorders>
              <w:top w:val="nil"/>
              <w:bottom w:val="nil"/>
            </w:tcBorders>
          </w:tcPr>
          <w:p w:rsidR="00F935F8" w:rsidRDefault="00FD164F">
            <w:pPr>
              <w:jc w:val="center"/>
              <w:rPr>
                <w:szCs w:val="21"/>
              </w:rPr>
            </w:pPr>
            <w:r>
              <w:rPr>
                <w:rFonts w:hint="eastAsia"/>
                <w:szCs w:val="21"/>
              </w:rPr>
              <w:t>sabcdh</w:t>
            </w:r>
          </w:p>
        </w:tc>
        <w:tc>
          <w:tcPr>
            <w:tcW w:w="1051" w:type="dxa"/>
            <w:tcBorders>
              <w:top w:val="nil"/>
              <w:bottom w:val="nil"/>
            </w:tcBorders>
          </w:tcPr>
          <w:p w:rsidR="00F935F8" w:rsidRDefault="00FD164F">
            <w:pPr>
              <w:jc w:val="center"/>
              <w:rPr>
                <w:szCs w:val="21"/>
              </w:rPr>
            </w:pPr>
            <w:r>
              <w:rPr>
                <w:szCs w:val="21"/>
              </w:rPr>
              <w:fldChar w:fldCharType="begin"/>
            </w:r>
            <w:r>
              <w:rPr>
                <w:szCs w:val="21"/>
              </w:rPr>
              <w:instrText xml:space="preserve"> </w:instrText>
            </w:r>
            <w:r>
              <w:rPr>
                <w:rFonts w:hint="eastAsia"/>
                <w:szCs w:val="21"/>
              </w:rPr>
              <w:instrText>eq \o\ac(</w:instrText>
            </w:r>
            <w:r>
              <w:rPr>
                <w:rFonts w:ascii="宋体" w:hint="eastAsia"/>
                <w:position w:val="-4"/>
                <w:sz w:val="31"/>
                <w:szCs w:val="21"/>
              </w:rPr>
              <w:instrText>○</w:instrText>
            </w:r>
            <w:r>
              <w:rPr>
                <w:rFonts w:hint="eastAsia"/>
                <w:szCs w:val="21"/>
              </w:rPr>
              <w:instrText>,2)</w:instrText>
            </w:r>
            <w:r>
              <w:rPr>
                <w:szCs w:val="21"/>
              </w:rPr>
              <w:fldChar w:fldCharType="end"/>
            </w:r>
            <w:r>
              <w:rPr>
                <w:szCs w:val="21"/>
              </w:rPr>
              <w:fldChar w:fldCharType="begin"/>
            </w:r>
            <w:r>
              <w:rPr>
                <w:szCs w:val="21"/>
              </w:rPr>
              <w:instrText xml:space="preserve"> </w:instrText>
            </w:r>
            <w:r>
              <w:rPr>
                <w:rFonts w:hint="eastAsia"/>
                <w:szCs w:val="21"/>
              </w:rPr>
              <w:instrText>eq \o\ac(</w:instrText>
            </w:r>
            <w:r>
              <w:rPr>
                <w:rFonts w:ascii="宋体" w:hint="eastAsia"/>
                <w:position w:val="-4"/>
                <w:sz w:val="31"/>
                <w:szCs w:val="21"/>
              </w:rPr>
              <w:instrText>○</w:instrText>
            </w:r>
            <w:r>
              <w:rPr>
                <w:rFonts w:hint="eastAsia"/>
                <w:szCs w:val="21"/>
              </w:rPr>
              <w:instrText>,3)</w:instrText>
            </w:r>
            <w:r>
              <w:rPr>
                <w:szCs w:val="21"/>
              </w:rPr>
              <w:fldChar w:fldCharType="end"/>
            </w:r>
          </w:p>
        </w:tc>
        <w:tc>
          <w:tcPr>
            <w:tcW w:w="1840" w:type="dxa"/>
            <w:tcBorders>
              <w:top w:val="nil"/>
              <w:bottom w:val="nil"/>
            </w:tcBorders>
          </w:tcPr>
          <w:p w:rsidR="00F935F8" w:rsidRDefault="00FD164F">
            <w:pPr>
              <w:jc w:val="center"/>
              <w:rPr>
                <w:szCs w:val="21"/>
              </w:rPr>
            </w:pPr>
            <w:r>
              <w:rPr>
                <w:rFonts w:hint="eastAsia"/>
                <w:szCs w:val="21"/>
              </w:rPr>
              <w:t>项目名称输入</w:t>
            </w:r>
          </w:p>
          <w:p w:rsidR="00F935F8" w:rsidRDefault="00FD164F">
            <w:pPr>
              <w:jc w:val="center"/>
              <w:rPr>
                <w:szCs w:val="21"/>
              </w:rPr>
            </w:pPr>
            <w:r>
              <w:rPr>
                <w:rFonts w:hint="eastAsia"/>
                <w:szCs w:val="21"/>
              </w:rPr>
              <w:t>不正确</w:t>
            </w:r>
          </w:p>
        </w:tc>
      </w:tr>
      <w:tr w:rsidR="00F935F8">
        <w:trPr>
          <w:cantSplit/>
          <w:tblHeader/>
          <w:jc w:val="center"/>
        </w:trPr>
        <w:tc>
          <w:tcPr>
            <w:tcW w:w="638" w:type="dxa"/>
            <w:tcBorders>
              <w:top w:val="nil"/>
              <w:bottom w:val="single" w:sz="12" w:space="0" w:color="auto"/>
            </w:tcBorders>
          </w:tcPr>
          <w:p w:rsidR="00F935F8" w:rsidRDefault="00FD164F">
            <w:pPr>
              <w:jc w:val="center"/>
              <w:rPr>
                <w:szCs w:val="21"/>
              </w:rPr>
            </w:pPr>
            <w:r>
              <w:rPr>
                <w:rFonts w:hint="eastAsia"/>
                <w:szCs w:val="21"/>
              </w:rPr>
              <w:t>3</w:t>
            </w:r>
          </w:p>
        </w:tc>
        <w:tc>
          <w:tcPr>
            <w:tcW w:w="1281" w:type="dxa"/>
            <w:tcBorders>
              <w:top w:val="nil"/>
              <w:bottom w:val="single" w:sz="12" w:space="0" w:color="auto"/>
            </w:tcBorders>
          </w:tcPr>
          <w:p w:rsidR="00F935F8" w:rsidRDefault="00FD164F">
            <w:pPr>
              <w:jc w:val="center"/>
              <w:rPr>
                <w:szCs w:val="21"/>
              </w:rPr>
            </w:pPr>
            <w:r>
              <w:rPr>
                <w:rFonts w:ascii="宋体" w:hAnsi="宋体"/>
                <w:sz w:val="24"/>
                <w:szCs w:val="24"/>
              </w:rPr>
              <w:t>202</w:t>
            </w:r>
            <w:r>
              <w:rPr>
                <w:rFonts w:ascii="宋体" w:hAnsi="宋体" w:hint="eastAsia"/>
                <w:sz w:val="24"/>
                <w:szCs w:val="24"/>
              </w:rPr>
              <w:t>2</w:t>
            </w:r>
            <w:r>
              <w:rPr>
                <w:rFonts w:ascii="宋体" w:hAnsi="宋体"/>
                <w:sz w:val="24"/>
                <w:szCs w:val="24"/>
              </w:rPr>
              <w:t>0</w:t>
            </w:r>
            <w:r>
              <w:rPr>
                <w:rFonts w:ascii="宋体" w:hAnsi="宋体" w:hint="eastAsia"/>
                <w:sz w:val="24"/>
                <w:szCs w:val="24"/>
              </w:rPr>
              <w:t>504</w:t>
            </w:r>
            <w:r>
              <w:rPr>
                <w:rFonts w:ascii="宋体" w:hAnsi="宋体"/>
                <w:sz w:val="24"/>
                <w:szCs w:val="24"/>
              </w:rPr>
              <w:t>0</w:t>
            </w:r>
            <w:r>
              <w:rPr>
                <w:rFonts w:ascii="宋体" w:hAnsi="宋体" w:hint="eastAsia"/>
                <w:sz w:val="24"/>
                <w:szCs w:val="24"/>
              </w:rPr>
              <w:t>2</w:t>
            </w:r>
          </w:p>
        </w:tc>
        <w:tc>
          <w:tcPr>
            <w:tcW w:w="2165" w:type="dxa"/>
            <w:tcBorders>
              <w:top w:val="nil"/>
              <w:bottom w:val="single" w:sz="12" w:space="0" w:color="auto"/>
            </w:tcBorders>
          </w:tcPr>
          <w:p w:rsidR="00F935F8" w:rsidRDefault="00FD164F">
            <w:pPr>
              <w:jc w:val="center"/>
              <w:rPr>
                <w:szCs w:val="21"/>
              </w:rPr>
            </w:pPr>
            <w:r>
              <w:rPr>
                <w:rFonts w:ascii="宋体" w:hAnsi="宋体" w:hint="eastAsia"/>
                <w:sz w:val="24"/>
                <w:szCs w:val="24"/>
              </w:rPr>
              <w:t>“大陆”电影</w:t>
            </w:r>
          </w:p>
        </w:tc>
        <w:tc>
          <w:tcPr>
            <w:tcW w:w="1134" w:type="dxa"/>
            <w:tcBorders>
              <w:top w:val="nil"/>
              <w:bottom w:val="single" w:sz="12" w:space="0" w:color="auto"/>
            </w:tcBorders>
          </w:tcPr>
          <w:p w:rsidR="00F935F8" w:rsidRDefault="00FD164F">
            <w:pPr>
              <w:jc w:val="center"/>
              <w:rPr>
                <w:szCs w:val="21"/>
              </w:rPr>
            </w:pPr>
            <w:r>
              <w:rPr>
                <w:rFonts w:hint="eastAsia"/>
                <w:szCs w:val="21"/>
              </w:rPr>
              <w:t>N</w:t>
            </w:r>
          </w:p>
        </w:tc>
        <w:tc>
          <w:tcPr>
            <w:tcW w:w="1276" w:type="dxa"/>
            <w:tcBorders>
              <w:top w:val="nil"/>
              <w:bottom w:val="single" w:sz="12" w:space="0" w:color="auto"/>
            </w:tcBorders>
          </w:tcPr>
          <w:p w:rsidR="00F935F8" w:rsidRDefault="00FD164F">
            <w:pPr>
              <w:jc w:val="center"/>
              <w:rPr>
                <w:szCs w:val="21"/>
              </w:rPr>
            </w:pPr>
            <w:r>
              <w:rPr>
                <w:rFonts w:hint="eastAsia"/>
                <w:szCs w:val="21"/>
              </w:rPr>
              <w:t>sabcdefg</w:t>
            </w:r>
          </w:p>
        </w:tc>
        <w:tc>
          <w:tcPr>
            <w:tcW w:w="1051" w:type="dxa"/>
            <w:tcBorders>
              <w:top w:val="nil"/>
              <w:bottom w:val="single" w:sz="12" w:space="0" w:color="auto"/>
            </w:tcBorders>
          </w:tcPr>
          <w:p w:rsidR="00F935F8" w:rsidRDefault="00FD164F">
            <w:pPr>
              <w:jc w:val="center"/>
              <w:rPr>
                <w:szCs w:val="21"/>
              </w:rPr>
            </w:pPr>
            <w:r>
              <w:rPr>
                <w:szCs w:val="21"/>
              </w:rPr>
              <w:fldChar w:fldCharType="begin"/>
            </w:r>
            <w:r>
              <w:rPr>
                <w:szCs w:val="21"/>
              </w:rPr>
              <w:instrText xml:space="preserve"> </w:instrText>
            </w:r>
            <w:r>
              <w:rPr>
                <w:rFonts w:hint="eastAsia"/>
                <w:szCs w:val="21"/>
              </w:rPr>
              <w:instrText>eq \o\ac(</w:instrText>
            </w:r>
            <w:r>
              <w:rPr>
                <w:rFonts w:ascii="宋体" w:hint="eastAsia"/>
                <w:position w:val="-4"/>
                <w:sz w:val="31"/>
                <w:szCs w:val="21"/>
              </w:rPr>
              <w:instrText>○</w:instrText>
            </w:r>
            <w:r>
              <w:rPr>
                <w:rFonts w:hint="eastAsia"/>
                <w:szCs w:val="21"/>
              </w:rPr>
              <w:instrText>,2)</w:instrText>
            </w:r>
            <w:r>
              <w:rPr>
                <w:szCs w:val="21"/>
              </w:rPr>
              <w:fldChar w:fldCharType="end"/>
            </w:r>
            <w:r>
              <w:rPr>
                <w:szCs w:val="21"/>
              </w:rPr>
              <w:fldChar w:fldCharType="begin"/>
            </w:r>
            <w:r>
              <w:rPr>
                <w:szCs w:val="21"/>
              </w:rPr>
              <w:instrText xml:space="preserve"> </w:instrText>
            </w:r>
            <w:r>
              <w:rPr>
                <w:rFonts w:hint="eastAsia"/>
                <w:szCs w:val="21"/>
              </w:rPr>
              <w:instrText>eq \o\ac(</w:instrText>
            </w:r>
            <w:r>
              <w:rPr>
                <w:rFonts w:ascii="宋体" w:hint="eastAsia"/>
                <w:position w:val="-4"/>
                <w:sz w:val="31"/>
                <w:szCs w:val="21"/>
              </w:rPr>
              <w:instrText>○</w:instrText>
            </w:r>
            <w:r>
              <w:rPr>
                <w:rFonts w:hint="eastAsia"/>
                <w:szCs w:val="21"/>
              </w:rPr>
              <w:instrText>,4)</w:instrText>
            </w:r>
            <w:r>
              <w:rPr>
                <w:szCs w:val="21"/>
              </w:rPr>
              <w:fldChar w:fldCharType="end"/>
            </w:r>
          </w:p>
        </w:tc>
        <w:tc>
          <w:tcPr>
            <w:tcW w:w="1840" w:type="dxa"/>
            <w:tcBorders>
              <w:top w:val="nil"/>
              <w:bottom w:val="single" w:sz="12" w:space="0" w:color="auto"/>
            </w:tcBorders>
          </w:tcPr>
          <w:p w:rsidR="00F935F8" w:rsidRDefault="00FD164F">
            <w:pPr>
              <w:jc w:val="center"/>
              <w:rPr>
                <w:szCs w:val="21"/>
              </w:rPr>
            </w:pPr>
            <w:r>
              <w:rPr>
                <w:rFonts w:hint="eastAsia"/>
                <w:szCs w:val="21"/>
              </w:rPr>
              <w:t>电影数据分析</w:t>
            </w:r>
          </w:p>
          <w:p w:rsidR="00F935F8" w:rsidRDefault="00FD164F">
            <w:pPr>
              <w:jc w:val="center"/>
              <w:rPr>
                <w:szCs w:val="21"/>
              </w:rPr>
            </w:pPr>
            <w:r>
              <w:rPr>
                <w:rFonts w:hint="eastAsia"/>
                <w:szCs w:val="21"/>
              </w:rPr>
              <w:t>成功</w:t>
            </w:r>
          </w:p>
        </w:tc>
      </w:tr>
    </w:tbl>
    <w:p w:rsidR="00F935F8" w:rsidRDefault="00FD164F">
      <w:pPr>
        <w:numPr>
          <w:ilvl w:val="0"/>
          <w:numId w:val="15"/>
        </w:numPr>
        <w:spacing w:line="360" w:lineRule="auto"/>
        <w:ind w:left="0" w:firstLineChars="200" w:firstLine="482"/>
        <w:rPr>
          <w:rFonts w:asciiTheme="minorEastAsia" w:hAnsiTheme="minorEastAsia"/>
          <w:sz w:val="24"/>
          <w:szCs w:val="24"/>
        </w:rPr>
      </w:pPr>
      <w:r>
        <w:rPr>
          <w:rFonts w:asciiTheme="minorEastAsia" w:hAnsiTheme="minorEastAsia"/>
          <w:b/>
          <w:bCs/>
          <w:sz w:val="24"/>
          <w:szCs w:val="24"/>
        </w:rPr>
        <w:br w:type="column"/>
      </w:r>
      <w:r>
        <w:rPr>
          <w:rFonts w:asciiTheme="minorEastAsia" w:eastAsiaTheme="minorEastAsia" w:hAnsiTheme="minorEastAsia" w:hint="eastAsia"/>
          <w:sz w:val="24"/>
          <w:szCs w:val="24"/>
        </w:rPr>
        <w:lastRenderedPageBreak/>
        <w:t>路径覆盖测试</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路径覆盖需要使得每一条可能的路径至少执行一次。</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所有可能路径：</w:t>
      </w:r>
    </w:p>
    <w:p w:rsidR="00F935F8" w:rsidRDefault="00FD164F">
      <w:pPr>
        <w:pStyle w:val="af0"/>
        <w:spacing w:line="360" w:lineRule="auto"/>
        <w:ind w:firstLineChars="0"/>
        <w:rPr>
          <w:rFonts w:ascii="宋体" w:hAnsi="宋体" w:cs="宋体"/>
          <w:sz w:val="24"/>
          <w:szCs w:val="24"/>
        </w:rPr>
      </w:pPr>
      <w:r>
        <w:rPr>
          <w:rFonts w:asciiTheme="minorEastAsia" w:eastAsiaTheme="minorEastAsia" w:hAnsiTheme="minorEastAsia" w:cstheme="minorEastAsia" w:hint="eastAsia"/>
          <w:sz w:val="24"/>
          <w:szCs w:val="24"/>
        </w:rPr>
        <w:t>①</w:t>
      </w:r>
      <w:r>
        <w:rPr>
          <w:rFonts w:ascii="宋体" w:hAnsi="宋体" w:cs="宋体" w:hint="eastAsia"/>
          <w:sz w:val="24"/>
          <w:szCs w:val="24"/>
        </w:rPr>
        <w:t>1</w:t>
      </w:r>
      <w:r>
        <w:rPr>
          <w:rFonts w:ascii="宋体" w:hAnsi="宋体" w:cs="宋体"/>
          <w:sz w:val="24"/>
          <w:szCs w:val="24"/>
        </w:rPr>
        <w:t>-2-3-8</w:t>
      </w:r>
    </w:p>
    <w:p w:rsidR="00F935F8" w:rsidRDefault="00FD164F">
      <w:pPr>
        <w:pStyle w:val="af0"/>
        <w:spacing w:line="360" w:lineRule="auto"/>
        <w:ind w:firstLineChars="0"/>
        <w:rPr>
          <w:rFonts w:ascii="宋体" w:hAnsi="宋体" w:cs="宋体"/>
          <w:sz w:val="24"/>
          <w:szCs w:val="24"/>
        </w:rPr>
      </w:pPr>
      <w:r>
        <w:rPr>
          <w:rFonts w:asciiTheme="minorEastAsia" w:eastAsiaTheme="minorEastAsia" w:hAnsiTheme="minorEastAsia" w:cstheme="minorEastAsia" w:hint="eastAsia"/>
          <w:sz w:val="24"/>
          <w:szCs w:val="24"/>
        </w:rPr>
        <w:t>②</w:t>
      </w:r>
      <w:r>
        <w:rPr>
          <w:rFonts w:ascii="宋体" w:hAnsi="宋体" w:cs="宋体" w:hint="eastAsia"/>
          <w:sz w:val="24"/>
          <w:szCs w:val="24"/>
        </w:rPr>
        <w:t>1</w:t>
      </w:r>
      <w:r>
        <w:rPr>
          <w:rFonts w:ascii="宋体" w:hAnsi="宋体" w:cs="宋体"/>
          <w:sz w:val="24"/>
          <w:szCs w:val="24"/>
        </w:rPr>
        <w:t>-2-3-4-9</w:t>
      </w:r>
    </w:p>
    <w:p w:rsidR="00F935F8" w:rsidRDefault="00FD164F">
      <w:pPr>
        <w:pStyle w:val="af0"/>
        <w:spacing w:line="360" w:lineRule="auto"/>
        <w:ind w:firstLineChars="0"/>
        <w:rPr>
          <w:rFonts w:ascii="宋体" w:hAnsi="宋体" w:cs="宋体"/>
          <w:sz w:val="24"/>
          <w:szCs w:val="24"/>
        </w:rPr>
      </w:pPr>
      <w:r>
        <w:rPr>
          <w:rFonts w:asciiTheme="minorEastAsia" w:eastAsiaTheme="minorEastAsia" w:hAnsiTheme="minorEastAsia" w:cstheme="minorEastAsia" w:hint="eastAsia"/>
          <w:sz w:val="24"/>
          <w:szCs w:val="24"/>
        </w:rPr>
        <w:t>③</w:t>
      </w:r>
      <w:r>
        <w:rPr>
          <w:rFonts w:ascii="宋体" w:hAnsi="宋体" w:cs="宋体" w:hint="eastAsia"/>
          <w:sz w:val="24"/>
          <w:szCs w:val="24"/>
        </w:rPr>
        <w:t>1</w:t>
      </w:r>
      <w:r>
        <w:rPr>
          <w:rFonts w:ascii="宋体" w:hAnsi="宋体" w:cs="宋体"/>
          <w:sz w:val="24"/>
          <w:szCs w:val="24"/>
        </w:rPr>
        <w:t>-2-3-4-5-6-7</w:t>
      </w:r>
    </w:p>
    <w:p w:rsidR="00F935F8" w:rsidRDefault="00FD164F">
      <w:pPr>
        <w:spacing w:line="360"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图</w:t>
      </w:r>
      <w:r>
        <w:rPr>
          <w:rFonts w:asciiTheme="minorEastAsia" w:eastAsiaTheme="minorEastAsia" w:hAnsiTheme="minorEastAsia"/>
          <w:sz w:val="24"/>
          <w:szCs w:val="24"/>
        </w:rPr>
        <w:t>5</w:t>
      </w:r>
      <w:r>
        <w:rPr>
          <w:rFonts w:asciiTheme="minorEastAsia" w:eastAsiaTheme="minorEastAsia" w:hAnsiTheme="minorEastAsia" w:hint="eastAsia"/>
          <w:sz w:val="24"/>
          <w:szCs w:val="24"/>
        </w:rPr>
        <w:t>-2中共有</w:t>
      </w:r>
      <w:r>
        <w:rPr>
          <w:rFonts w:asciiTheme="minorEastAsia" w:eastAsiaTheme="minorEastAsia" w:hAnsiTheme="minorEastAsia"/>
          <w:sz w:val="24"/>
          <w:szCs w:val="24"/>
        </w:rPr>
        <w:t>3</w:t>
      </w:r>
      <w:r>
        <w:rPr>
          <w:rFonts w:asciiTheme="minorEastAsia" w:eastAsiaTheme="minorEastAsia" w:hAnsiTheme="minorEastAsia" w:hint="eastAsia"/>
          <w:sz w:val="24"/>
          <w:szCs w:val="24"/>
        </w:rPr>
        <w:t>条可能路径，分析可得，上述判定测试用例符合本轮测试要求，因此本轮测试采用判定测试数据。</w:t>
      </w:r>
    </w:p>
    <w:p w:rsidR="00F935F8" w:rsidRDefault="00FD164F">
      <w:pPr>
        <w:pStyle w:val="1"/>
        <w:keepNext w:val="0"/>
        <w:keepLines w:val="0"/>
        <w:pageBreakBefore w:val="0"/>
      </w:pPr>
      <w:bookmarkStart w:id="490" w:name="_Toc515204411"/>
      <w:bookmarkStart w:id="491" w:name="_Toc105951588"/>
      <w:r>
        <w:t>6</w:t>
      </w:r>
      <w:bookmarkEnd w:id="490"/>
      <w:r>
        <w:rPr>
          <w:rFonts w:hint="eastAsia"/>
        </w:rPr>
        <w:t>操作手册</w:t>
      </w:r>
      <w:bookmarkEnd w:id="491"/>
    </w:p>
    <w:p w:rsidR="00F935F8" w:rsidRDefault="00F935F8">
      <w:pPr>
        <w:jc w:val="center"/>
        <w:rPr>
          <w:rFonts w:eastAsia="Times New Roman"/>
          <w:snapToGrid w:val="0"/>
          <w:color w:val="000000"/>
          <w:w w:val="0"/>
          <w:kern w:val="0"/>
          <w:sz w:val="0"/>
          <w:szCs w:val="0"/>
          <w:u w:color="000000"/>
          <w:shd w:val="clear" w:color="000000" w:fill="000000"/>
          <w:lang w:val="zh-CN" w:bidi="zh-CN"/>
        </w:rPr>
      </w:pPr>
    </w:p>
    <w:p w:rsidR="00F935F8" w:rsidRDefault="00FD164F">
      <w:pPr>
        <w:pStyle w:val="2"/>
        <w:snapToGrid w:val="0"/>
        <w:spacing w:beforeLines="0" w:before="0" w:after="156" w:line="240" w:lineRule="auto"/>
      </w:pPr>
      <w:bookmarkStart w:id="492" w:name="_Toc515204412"/>
      <w:bookmarkStart w:id="493" w:name="_Toc105951589"/>
      <w:r>
        <w:t>6</w:t>
      </w:r>
      <w:r>
        <w:rPr>
          <w:rFonts w:hint="eastAsia"/>
        </w:rPr>
        <w:t>.1</w:t>
      </w:r>
      <w:r>
        <w:rPr>
          <w:rFonts w:hint="eastAsia"/>
        </w:rPr>
        <w:t>软件安装及配置说明</w:t>
      </w:r>
      <w:bookmarkEnd w:id="492"/>
      <w:bookmarkEnd w:id="493"/>
    </w:p>
    <w:p w:rsidR="00F935F8" w:rsidRPr="00380CCC" w:rsidRDefault="00380CCC" w:rsidP="00380CCC">
      <w:pPr>
        <w:spacing w:line="360" w:lineRule="auto"/>
        <w:ind w:firstLineChars="200" w:firstLine="480"/>
        <w:rPr>
          <w:rFonts w:asciiTheme="minorEastAsia" w:eastAsiaTheme="minorEastAsia" w:hAnsiTheme="minorEastAsia"/>
          <w:sz w:val="24"/>
          <w:szCs w:val="24"/>
        </w:rPr>
      </w:pPr>
      <w:r w:rsidRPr="00380CCC">
        <w:rPr>
          <w:rFonts w:asciiTheme="minorEastAsia" w:eastAsiaTheme="minorEastAsia" w:hAnsiTheme="minorEastAsia" w:hint="eastAsia"/>
          <w:sz w:val="24"/>
          <w:szCs w:val="24"/>
        </w:rPr>
        <w:t>该软件目前仍在开发中，可在本地使用pycharm软件运行Diango服务器后，</w:t>
      </w:r>
      <w:r w:rsidRPr="00380CCC">
        <w:rPr>
          <w:rFonts w:asciiTheme="minorEastAsia" w:eastAsiaTheme="minorEastAsia" w:hAnsiTheme="minorEastAsia"/>
          <w:sz w:val="24"/>
          <w:szCs w:val="24"/>
        </w:rPr>
        <w:t>在电脑浏览器中输入</w:t>
      </w:r>
      <w:r w:rsidRPr="00380CCC">
        <w:rPr>
          <w:rFonts w:asciiTheme="minorEastAsia" w:eastAsiaTheme="minorEastAsia" w:hAnsiTheme="minorEastAsia" w:hint="eastAsia"/>
          <w:sz w:val="24"/>
          <w:szCs w:val="24"/>
        </w:rPr>
        <w:t>127.0.0.1.8000即可访问基于python爬虫的电影数据分析系统。</w:t>
      </w:r>
    </w:p>
    <w:p w:rsidR="00F935F8" w:rsidRDefault="00FD164F">
      <w:pPr>
        <w:pStyle w:val="2"/>
        <w:keepNext w:val="0"/>
        <w:spacing w:before="156" w:after="156" w:line="240" w:lineRule="auto"/>
      </w:pPr>
      <w:bookmarkStart w:id="494" w:name="_Toc515204413"/>
      <w:bookmarkStart w:id="495" w:name="_Toc105951590"/>
      <w:r>
        <w:t>6</w:t>
      </w:r>
      <w:r>
        <w:rPr>
          <w:rFonts w:hint="eastAsia"/>
        </w:rPr>
        <w:t>.2</w:t>
      </w:r>
      <w:bookmarkEnd w:id="494"/>
      <w:r>
        <w:rPr>
          <w:rFonts w:hint="eastAsia"/>
        </w:rPr>
        <w:t>功能使用说明</w:t>
      </w:r>
      <w:bookmarkEnd w:id="495"/>
    </w:p>
    <w:p w:rsidR="00655C64" w:rsidRPr="00380CCC" w:rsidRDefault="00655C64" w:rsidP="00380CCC">
      <w:pPr>
        <w:pStyle w:val="af0"/>
        <w:numPr>
          <w:ilvl w:val="0"/>
          <w:numId w:val="17"/>
        </w:numPr>
        <w:ind w:firstLineChars="0"/>
        <w:rPr>
          <w:rFonts w:asciiTheme="minorEastAsia" w:eastAsiaTheme="minorEastAsia" w:hAnsiTheme="minorEastAsia"/>
          <w:sz w:val="24"/>
          <w:szCs w:val="24"/>
        </w:rPr>
      </w:pPr>
      <w:r w:rsidRPr="00380CCC">
        <w:rPr>
          <w:rFonts w:asciiTheme="minorEastAsia" w:eastAsiaTheme="minorEastAsia" w:hAnsiTheme="minorEastAsia" w:hint="eastAsia"/>
          <w:sz w:val="24"/>
          <w:szCs w:val="24"/>
        </w:rPr>
        <w:t>用户注册页面：</w:t>
      </w:r>
    </w:p>
    <w:p w:rsidR="00655C64" w:rsidRDefault="00655C64" w:rsidP="00655C64">
      <w:pPr>
        <w:rPr>
          <w:rFonts w:asciiTheme="minorEastAsia" w:eastAsiaTheme="minorEastAsia" w:hAnsiTheme="minorEastAsia" w:hint="eastAsia"/>
          <w:sz w:val="24"/>
          <w:szCs w:val="24"/>
        </w:rPr>
      </w:pPr>
      <w:r>
        <w:rPr>
          <w:noProof/>
          <w:lang w:bidi="ar-SA"/>
        </w:rPr>
        <w:drawing>
          <wp:inline distT="0" distB="0" distL="0" distR="0" wp14:anchorId="5882F0D0" wp14:editId="325D3388">
            <wp:extent cx="5363210" cy="287713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63210" cy="2877139"/>
                    </a:xfrm>
                    <a:prstGeom prst="rect">
                      <a:avLst/>
                    </a:prstGeom>
                  </pic:spPr>
                </pic:pic>
              </a:graphicData>
            </a:graphic>
          </wp:inline>
        </w:drawing>
      </w:r>
    </w:p>
    <w:p w:rsidR="00380CCC" w:rsidRDefault="00380CCC" w:rsidP="00380CCC">
      <w:pPr>
        <w:jc w:val="center"/>
        <w:rPr>
          <w:rFonts w:asciiTheme="minorEastAsia" w:eastAsiaTheme="minorEastAsia" w:hAnsiTheme="minorEastAsia"/>
          <w:sz w:val="24"/>
          <w:szCs w:val="24"/>
        </w:rPr>
      </w:pPr>
      <w:r>
        <w:rPr>
          <w:rFonts w:eastAsia="黑体" w:hint="eastAsia"/>
          <w:szCs w:val="21"/>
        </w:rPr>
        <w:t>图</w:t>
      </w:r>
      <w:r>
        <w:rPr>
          <w:rFonts w:eastAsia="黑体" w:hint="eastAsia"/>
          <w:szCs w:val="21"/>
        </w:rPr>
        <w:t>6-1</w:t>
      </w:r>
      <w:r>
        <w:rPr>
          <w:rFonts w:eastAsia="黑体" w:hint="eastAsia"/>
          <w:szCs w:val="21"/>
        </w:rPr>
        <w:t xml:space="preserve"> </w:t>
      </w:r>
      <w:r>
        <w:rPr>
          <w:rFonts w:eastAsia="黑体" w:hint="eastAsia"/>
          <w:szCs w:val="21"/>
        </w:rPr>
        <w:t>用户注册页面</w:t>
      </w:r>
    </w:p>
    <w:p w:rsidR="00655C64" w:rsidRPr="00380CCC" w:rsidRDefault="00380CCC" w:rsidP="00380CCC">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655C64" w:rsidRPr="00380CCC">
        <w:rPr>
          <w:rFonts w:asciiTheme="minorEastAsia" w:eastAsiaTheme="minorEastAsia" w:hAnsiTheme="minorEastAsia" w:hint="eastAsia"/>
          <w:sz w:val="24"/>
          <w:szCs w:val="24"/>
        </w:rPr>
        <w:t>用户登录页面</w:t>
      </w:r>
    </w:p>
    <w:p w:rsidR="00655C64" w:rsidRDefault="00655C64" w:rsidP="00655C64">
      <w:pPr>
        <w:rPr>
          <w:rFonts w:hint="eastAsia"/>
        </w:rPr>
      </w:pPr>
      <w:r>
        <w:rPr>
          <w:noProof/>
          <w:lang w:bidi="ar-SA"/>
        </w:rPr>
        <w:lastRenderedPageBreak/>
        <w:drawing>
          <wp:inline distT="0" distB="0" distL="0" distR="0" wp14:anchorId="3C8EA553" wp14:editId="47692E7A">
            <wp:extent cx="5363210" cy="287713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363210" cy="2877139"/>
                    </a:xfrm>
                    <a:prstGeom prst="rect">
                      <a:avLst/>
                    </a:prstGeom>
                  </pic:spPr>
                </pic:pic>
              </a:graphicData>
            </a:graphic>
          </wp:inline>
        </w:drawing>
      </w:r>
    </w:p>
    <w:p w:rsidR="00380CCC" w:rsidRPr="00380CCC" w:rsidRDefault="00380CCC" w:rsidP="00380CCC">
      <w:pPr>
        <w:jc w:val="center"/>
        <w:rPr>
          <w:rFonts w:asciiTheme="minorEastAsia" w:eastAsiaTheme="minorEastAsia" w:hAnsiTheme="minorEastAsia"/>
          <w:sz w:val="24"/>
          <w:szCs w:val="24"/>
        </w:rPr>
      </w:pPr>
      <w:r>
        <w:rPr>
          <w:rFonts w:eastAsia="黑体" w:hint="eastAsia"/>
          <w:szCs w:val="21"/>
        </w:rPr>
        <w:t>图</w:t>
      </w:r>
      <w:r>
        <w:rPr>
          <w:rFonts w:eastAsia="黑体" w:hint="eastAsia"/>
          <w:szCs w:val="21"/>
        </w:rPr>
        <w:t>6-</w:t>
      </w:r>
      <w:r>
        <w:rPr>
          <w:rFonts w:eastAsia="黑体" w:hint="eastAsia"/>
          <w:szCs w:val="21"/>
        </w:rPr>
        <w:t>2</w:t>
      </w:r>
      <w:r>
        <w:rPr>
          <w:rFonts w:eastAsia="黑体" w:hint="eastAsia"/>
          <w:szCs w:val="21"/>
        </w:rPr>
        <w:t xml:space="preserve"> </w:t>
      </w:r>
      <w:r>
        <w:rPr>
          <w:rFonts w:eastAsia="黑体" w:hint="eastAsia"/>
          <w:szCs w:val="21"/>
        </w:rPr>
        <w:t>用户</w:t>
      </w:r>
      <w:r>
        <w:rPr>
          <w:rFonts w:eastAsia="黑体" w:hint="eastAsia"/>
          <w:szCs w:val="21"/>
        </w:rPr>
        <w:t>登录</w:t>
      </w:r>
      <w:r>
        <w:rPr>
          <w:rFonts w:eastAsia="黑体" w:hint="eastAsia"/>
          <w:szCs w:val="21"/>
        </w:rPr>
        <w:t>页面</w:t>
      </w:r>
    </w:p>
    <w:p w:rsidR="00655C64" w:rsidRPr="00353618" w:rsidRDefault="00655C64" w:rsidP="00655C64">
      <w:pPr>
        <w:rPr>
          <w:rFonts w:asciiTheme="minorEastAsia" w:eastAsiaTheme="minorEastAsia" w:hAnsiTheme="minorEastAsia"/>
          <w:sz w:val="24"/>
          <w:szCs w:val="24"/>
        </w:rPr>
      </w:pPr>
      <w:r w:rsidRPr="00353618">
        <w:rPr>
          <w:rFonts w:asciiTheme="minorEastAsia" w:eastAsiaTheme="minorEastAsia" w:hAnsiTheme="minorEastAsia" w:hint="eastAsia"/>
          <w:sz w:val="24"/>
          <w:szCs w:val="24"/>
        </w:rPr>
        <w:t>（3）用户主页</w:t>
      </w:r>
    </w:p>
    <w:p w:rsidR="00655C64" w:rsidRDefault="00655C64" w:rsidP="00655C64">
      <w:pPr>
        <w:rPr>
          <w:rFonts w:hint="eastAsia"/>
        </w:rPr>
      </w:pPr>
      <w:r>
        <w:rPr>
          <w:noProof/>
          <w:lang w:bidi="ar-SA"/>
        </w:rPr>
        <w:drawing>
          <wp:inline distT="0" distB="0" distL="0" distR="0" wp14:anchorId="2928E98B" wp14:editId="21945091">
            <wp:extent cx="5363210" cy="287713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63210" cy="2877139"/>
                    </a:xfrm>
                    <a:prstGeom prst="rect">
                      <a:avLst/>
                    </a:prstGeom>
                  </pic:spPr>
                </pic:pic>
              </a:graphicData>
            </a:graphic>
          </wp:inline>
        </w:drawing>
      </w:r>
    </w:p>
    <w:p w:rsidR="00380CCC" w:rsidRDefault="00380CCC" w:rsidP="00380CCC">
      <w:pPr>
        <w:jc w:val="center"/>
        <w:rPr>
          <w:rFonts w:eastAsia="黑体" w:hint="eastAsia"/>
          <w:szCs w:val="21"/>
        </w:rPr>
      </w:pPr>
      <w:r>
        <w:rPr>
          <w:rFonts w:eastAsia="黑体" w:hint="eastAsia"/>
          <w:szCs w:val="21"/>
        </w:rPr>
        <w:t>图</w:t>
      </w:r>
      <w:r>
        <w:rPr>
          <w:rFonts w:eastAsia="黑体" w:hint="eastAsia"/>
          <w:szCs w:val="21"/>
        </w:rPr>
        <w:t>6-</w:t>
      </w:r>
      <w:r>
        <w:rPr>
          <w:rFonts w:eastAsia="黑体" w:hint="eastAsia"/>
          <w:szCs w:val="21"/>
        </w:rPr>
        <w:t>3</w:t>
      </w:r>
      <w:r>
        <w:rPr>
          <w:rFonts w:eastAsia="黑体" w:hint="eastAsia"/>
          <w:szCs w:val="21"/>
        </w:rPr>
        <w:t xml:space="preserve"> </w:t>
      </w:r>
      <w:r>
        <w:rPr>
          <w:rFonts w:eastAsia="黑体" w:hint="eastAsia"/>
          <w:szCs w:val="21"/>
        </w:rPr>
        <w:t>用户</w:t>
      </w:r>
      <w:r>
        <w:rPr>
          <w:rFonts w:eastAsia="黑体" w:hint="eastAsia"/>
          <w:szCs w:val="21"/>
        </w:rPr>
        <w:t>主页</w:t>
      </w:r>
    </w:p>
    <w:p w:rsidR="002B1EE3" w:rsidRPr="00353618" w:rsidRDefault="002B1EE3" w:rsidP="002B1EE3">
      <w:pPr>
        <w:rPr>
          <w:rFonts w:asciiTheme="minorEastAsia" w:eastAsiaTheme="minorEastAsia" w:hAnsiTheme="minorEastAsia"/>
          <w:sz w:val="24"/>
          <w:szCs w:val="24"/>
        </w:rPr>
      </w:pPr>
      <w:bookmarkStart w:id="496" w:name="_GoBack"/>
      <w:r w:rsidRPr="00353618">
        <w:rPr>
          <w:rFonts w:asciiTheme="minorEastAsia" w:eastAsiaTheme="minorEastAsia" w:hAnsiTheme="minorEastAsia" w:hint="eastAsia"/>
          <w:sz w:val="24"/>
          <w:szCs w:val="24"/>
        </w:rPr>
        <w:t>（</w:t>
      </w:r>
      <w:r w:rsidRPr="00353618">
        <w:rPr>
          <w:rFonts w:asciiTheme="minorEastAsia" w:eastAsiaTheme="minorEastAsia" w:hAnsiTheme="minorEastAsia" w:hint="eastAsia"/>
          <w:sz w:val="24"/>
          <w:szCs w:val="24"/>
        </w:rPr>
        <w:t>4</w:t>
      </w:r>
      <w:r w:rsidRPr="00353618">
        <w:rPr>
          <w:rFonts w:asciiTheme="minorEastAsia" w:eastAsiaTheme="minorEastAsia" w:hAnsiTheme="minorEastAsia" w:hint="eastAsia"/>
          <w:sz w:val="24"/>
          <w:szCs w:val="24"/>
        </w:rPr>
        <w:t>）</w:t>
      </w:r>
      <w:r w:rsidRPr="00353618">
        <w:rPr>
          <w:rFonts w:asciiTheme="minorEastAsia" w:eastAsiaTheme="minorEastAsia" w:hAnsiTheme="minorEastAsia" w:hint="eastAsia"/>
          <w:sz w:val="24"/>
          <w:szCs w:val="24"/>
        </w:rPr>
        <w:t>电影数据分析</w:t>
      </w:r>
    </w:p>
    <w:bookmarkEnd w:id="496"/>
    <w:p w:rsidR="00380CCC" w:rsidRDefault="00BE6E2D" w:rsidP="00655C64">
      <w:pPr>
        <w:rPr>
          <w:rFonts w:hint="eastAsia"/>
        </w:rPr>
      </w:pPr>
      <w:r>
        <w:rPr>
          <w:noProof/>
          <w:lang w:bidi="ar-SA"/>
        </w:rPr>
        <w:lastRenderedPageBreak/>
        <w:drawing>
          <wp:inline distT="0" distB="0" distL="0" distR="0" wp14:anchorId="51E380B3" wp14:editId="1FCD2B72">
            <wp:extent cx="5363210" cy="2791476"/>
            <wp:effectExtent l="0" t="0" r="889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363210" cy="2791476"/>
                    </a:xfrm>
                    <a:prstGeom prst="rect">
                      <a:avLst/>
                    </a:prstGeom>
                  </pic:spPr>
                </pic:pic>
              </a:graphicData>
            </a:graphic>
          </wp:inline>
        </w:drawing>
      </w:r>
    </w:p>
    <w:p w:rsidR="002B1EE3" w:rsidRPr="002B1EE3" w:rsidRDefault="002B1EE3" w:rsidP="002B1EE3">
      <w:pPr>
        <w:jc w:val="center"/>
        <w:rPr>
          <w:rFonts w:eastAsia="黑体" w:hint="eastAsia"/>
          <w:szCs w:val="21"/>
        </w:rPr>
      </w:pPr>
      <w:r>
        <w:rPr>
          <w:rFonts w:eastAsia="黑体" w:hint="eastAsia"/>
          <w:szCs w:val="21"/>
        </w:rPr>
        <w:t>图</w:t>
      </w:r>
      <w:r>
        <w:rPr>
          <w:rFonts w:eastAsia="黑体" w:hint="eastAsia"/>
          <w:szCs w:val="21"/>
        </w:rPr>
        <w:t>6-</w:t>
      </w:r>
      <w:r>
        <w:rPr>
          <w:rFonts w:eastAsia="黑体" w:hint="eastAsia"/>
          <w:szCs w:val="21"/>
        </w:rPr>
        <w:t>4</w:t>
      </w:r>
      <w:r>
        <w:rPr>
          <w:rFonts w:eastAsia="黑体" w:hint="eastAsia"/>
          <w:szCs w:val="21"/>
        </w:rPr>
        <w:t xml:space="preserve"> </w:t>
      </w:r>
      <w:r>
        <w:rPr>
          <w:rFonts w:eastAsia="黑体" w:hint="eastAsia"/>
          <w:szCs w:val="21"/>
        </w:rPr>
        <w:t>在映电影原始显示</w:t>
      </w:r>
    </w:p>
    <w:p w:rsidR="00BE6E2D" w:rsidRDefault="00BE6E2D" w:rsidP="00655C64">
      <w:pPr>
        <w:rPr>
          <w:rFonts w:hint="eastAsia"/>
        </w:rPr>
      </w:pPr>
      <w:r>
        <w:rPr>
          <w:noProof/>
          <w:lang w:bidi="ar-SA"/>
        </w:rPr>
        <w:drawing>
          <wp:inline distT="0" distB="0" distL="0" distR="0" wp14:anchorId="1D0874C8" wp14:editId="6874D141">
            <wp:extent cx="5363210" cy="287713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63210" cy="2877139"/>
                    </a:xfrm>
                    <a:prstGeom prst="rect">
                      <a:avLst/>
                    </a:prstGeom>
                  </pic:spPr>
                </pic:pic>
              </a:graphicData>
            </a:graphic>
          </wp:inline>
        </w:drawing>
      </w:r>
    </w:p>
    <w:p w:rsidR="002B1EE3" w:rsidRPr="002B1EE3" w:rsidRDefault="002B1EE3" w:rsidP="002B1EE3">
      <w:pPr>
        <w:jc w:val="center"/>
        <w:rPr>
          <w:rFonts w:eastAsia="黑体" w:hint="eastAsia"/>
          <w:szCs w:val="21"/>
        </w:rPr>
      </w:pPr>
      <w:r>
        <w:rPr>
          <w:rFonts w:eastAsia="黑体" w:hint="eastAsia"/>
          <w:szCs w:val="21"/>
        </w:rPr>
        <w:t>图</w:t>
      </w:r>
      <w:r>
        <w:rPr>
          <w:rFonts w:eastAsia="黑体" w:hint="eastAsia"/>
          <w:szCs w:val="21"/>
        </w:rPr>
        <w:t>6-</w:t>
      </w:r>
      <w:r>
        <w:rPr>
          <w:rFonts w:eastAsia="黑体" w:hint="eastAsia"/>
          <w:szCs w:val="21"/>
        </w:rPr>
        <w:t>5</w:t>
      </w:r>
      <w:r>
        <w:rPr>
          <w:rFonts w:eastAsia="黑体" w:hint="eastAsia"/>
          <w:szCs w:val="21"/>
        </w:rPr>
        <w:t xml:space="preserve"> </w:t>
      </w:r>
      <w:r>
        <w:rPr>
          <w:rFonts w:eastAsia="黑体" w:hint="eastAsia"/>
          <w:szCs w:val="21"/>
        </w:rPr>
        <w:t>在映电影</w:t>
      </w:r>
      <w:r>
        <w:rPr>
          <w:rFonts w:eastAsia="黑体" w:hint="eastAsia"/>
          <w:szCs w:val="21"/>
        </w:rPr>
        <w:t>前十数据分析</w:t>
      </w:r>
      <w:r>
        <w:rPr>
          <w:rFonts w:eastAsia="黑体" w:hint="eastAsia"/>
          <w:szCs w:val="21"/>
        </w:rPr>
        <w:t>-1</w:t>
      </w:r>
    </w:p>
    <w:p w:rsidR="00BE6E2D" w:rsidRDefault="00BE6E2D" w:rsidP="00655C64">
      <w:pPr>
        <w:rPr>
          <w:rFonts w:hint="eastAsia"/>
        </w:rPr>
      </w:pPr>
      <w:r>
        <w:rPr>
          <w:noProof/>
          <w:lang w:bidi="ar-SA"/>
        </w:rPr>
        <w:lastRenderedPageBreak/>
        <w:drawing>
          <wp:inline distT="0" distB="0" distL="0" distR="0" wp14:anchorId="648C9815" wp14:editId="00B345EF">
            <wp:extent cx="5363210" cy="287713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63210" cy="2877139"/>
                    </a:xfrm>
                    <a:prstGeom prst="rect">
                      <a:avLst/>
                    </a:prstGeom>
                  </pic:spPr>
                </pic:pic>
              </a:graphicData>
            </a:graphic>
          </wp:inline>
        </w:drawing>
      </w:r>
    </w:p>
    <w:p w:rsidR="002B1EE3" w:rsidRPr="002B1EE3" w:rsidRDefault="002B1EE3" w:rsidP="002B1EE3">
      <w:pPr>
        <w:jc w:val="center"/>
        <w:rPr>
          <w:rFonts w:eastAsia="黑体" w:hint="eastAsia"/>
          <w:szCs w:val="21"/>
        </w:rPr>
      </w:pPr>
      <w:r>
        <w:rPr>
          <w:rFonts w:eastAsia="黑体" w:hint="eastAsia"/>
          <w:szCs w:val="21"/>
        </w:rPr>
        <w:t>图</w:t>
      </w:r>
      <w:r>
        <w:rPr>
          <w:rFonts w:eastAsia="黑体" w:hint="eastAsia"/>
          <w:szCs w:val="21"/>
        </w:rPr>
        <w:t>6-</w:t>
      </w:r>
      <w:r>
        <w:rPr>
          <w:rFonts w:eastAsia="黑体" w:hint="eastAsia"/>
          <w:szCs w:val="21"/>
        </w:rPr>
        <w:t>6</w:t>
      </w:r>
      <w:r>
        <w:rPr>
          <w:rFonts w:eastAsia="黑体" w:hint="eastAsia"/>
          <w:szCs w:val="21"/>
        </w:rPr>
        <w:t xml:space="preserve"> </w:t>
      </w:r>
      <w:r>
        <w:rPr>
          <w:rFonts w:eastAsia="黑体" w:hint="eastAsia"/>
          <w:szCs w:val="21"/>
        </w:rPr>
        <w:t>在映电影前十数据分析</w:t>
      </w:r>
      <w:r>
        <w:rPr>
          <w:rFonts w:eastAsia="黑体" w:hint="eastAsia"/>
          <w:szCs w:val="21"/>
        </w:rPr>
        <w:t>-</w:t>
      </w:r>
      <w:r>
        <w:rPr>
          <w:rFonts w:eastAsia="黑体" w:hint="eastAsia"/>
          <w:szCs w:val="21"/>
        </w:rPr>
        <w:t>2</w:t>
      </w:r>
    </w:p>
    <w:p w:rsidR="00BE6E2D" w:rsidRDefault="00BE6E2D" w:rsidP="00655C64">
      <w:pPr>
        <w:rPr>
          <w:rFonts w:hint="eastAsia"/>
        </w:rPr>
      </w:pPr>
      <w:r>
        <w:rPr>
          <w:noProof/>
          <w:lang w:bidi="ar-SA"/>
        </w:rPr>
        <w:drawing>
          <wp:inline distT="0" distB="0" distL="0" distR="0" wp14:anchorId="788E8F4D" wp14:editId="101C86FF">
            <wp:extent cx="5363210" cy="2791476"/>
            <wp:effectExtent l="0" t="0" r="889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63210" cy="2791476"/>
                    </a:xfrm>
                    <a:prstGeom prst="rect">
                      <a:avLst/>
                    </a:prstGeom>
                  </pic:spPr>
                </pic:pic>
              </a:graphicData>
            </a:graphic>
          </wp:inline>
        </w:drawing>
      </w:r>
    </w:p>
    <w:p w:rsidR="002B1EE3" w:rsidRPr="002B1EE3" w:rsidRDefault="002B1EE3" w:rsidP="002B1EE3">
      <w:pPr>
        <w:jc w:val="center"/>
        <w:rPr>
          <w:rFonts w:eastAsia="黑体" w:hint="eastAsia"/>
          <w:szCs w:val="21"/>
        </w:rPr>
      </w:pPr>
      <w:r>
        <w:rPr>
          <w:rFonts w:eastAsia="黑体" w:hint="eastAsia"/>
          <w:szCs w:val="21"/>
        </w:rPr>
        <w:t>图</w:t>
      </w:r>
      <w:r>
        <w:rPr>
          <w:rFonts w:eastAsia="黑体" w:hint="eastAsia"/>
          <w:szCs w:val="21"/>
        </w:rPr>
        <w:t>6-</w:t>
      </w:r>
      <w:r>
        <w:rPr>
          <w:rFonts w:eastAsia="黑体" w:hint="eastAsia"/>
          <w:szCs w:val="21"/>
        </w:rPr>
        <w:t>7</w:t>
      </w:r>
      <w:r>
        <w:rPr>
          <w:rFonts w:eastAsia="黑体" w:hint="eastAsia"/>
          <w:szCs w:val="21"/>
        </w:rPr>
        <w:t xml:space="preserve"> </w:t>
      </w:r>
      <w:r>
        <w:rPr>
          <w:rFonts w:eastAsia="黑体" w:hint="eastAsia"/>
          <w:szCs w:val="21"/>
        </w:rPr>
        <w:t>在映电影</w:t>
      </w:r>
      <w:r>
        <w:rPr>
          <w:rFonts w:eastAsia="黑体" w:hint="eastAsia"/>
          <w:szCs w:val="21"/>
        </w:rPr>
        <w:t>票房预测</w:t>
      </w:r>
    </w:p>
    <w:p w:rsidR="00BE6E2D" w:rsidRDefault="00BE6E2D" w:rsidP="00655C64">
      <w:pPr>
        <w:rPr>
          <w:rFonts w:hint="eastAsia"/>
        </w:rPr>
      </w:pPr>
      <w:r>
        <w:rPr>
          <w:noProof/>
          <w:lang w:bidi="ar-SA"/>
        </w:rPr>
        <w:lastRenderedPageBreak/>
        <w:drawing>
          <wp:inline distT="0" distB="0" distL="0" distR="0" wp14:anchorId="3173939E" wp14:editId="39F2E9F8">
            <wp:extent cx="5363210" cy="2791476"/>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63210" cy="2791476"/>
                    </a:xfrm>
                    <a:prstGeom prst="rect">
                      <a:avLst/>
                    </a:prstGeom>
                  </pic:spPr>
                </pic:pic>
              </a:graphicData>
            </a:graphic>
          </wp:inline>
        </w:drawing>
      </w:r>
    </w:p>
    <w:p w:rsidR="002B1EE3" w:rsidRPr="002B1EE3" w:rsidRDefault="002B1EE3" w:rsidP="002B1EE3">
      <w:pPr>
        <w:jc w:val="center"/>
        <w:rPr>
          <w:rFonts w:eastAsia="黑体" w:hint="eastAsia"/>
          <w:szCs w:val="21"/>
        </w:rPr>
      </w:pPr>
      <w:r>
        <w:rPr>
          <w:rFonts w:eastAsia="黑体" w:hint="eastAsia"/>
          <w:szCs w:val="21"/>
        </w:rPr>
        <w:t>图</w:t>
      </w:r>
      <w:r>
        <w:rPr>
          <w:rFonts w:eastAsia="黑体" w:hint="eastAsia"/>
          <w:szCs w:val="21"/>
        </w:rPr>
        <w:t>6-</w:t>
      </w:r>
      <w:r>
        <w:rPr>
          <w:rFonts w:eastAsia="黑体" w:hint="eastAsia"/>
          <w:szCs w:val="21"/>
        </w:rPr>
        <w:t>8</w:t>
      </w:r>
      <w:r>
        <w:rPr>
          <w:rFonts w:eastAsia="黑体" w:hint="eastAsia"/>
          <w:szCs w:val="21"/>
        </w:rPr>
        <w:t xml:space="preserve"> </w:t>
      </w:r>
      <w:r>
        <w:rPr>
          <w:rFonts w:eastAsia="黑体" w:hint="eastAsia"/>
          <w:szCs w:val="21"/>
        </w:rPr>
        <w:t>历史电影</w:t>
      </w:r>
    </w:p>
    <w:p w:rsidR="00BE6E2D" w:rsidRDefault="00BE6E2D" w:rsidP="00655C64">
      <w:pPr>
        <w:rPr>
          <w:rFonts w:hint="eastAsia"/>
        </w:rPr>
      </w:pPr>
      <w:r>
        <w:rPr>
          <w:noProof/>
          <w:lang w:bidi="ar-SA"/>
        </w:rPr>
        <w:drawing>
          <wp:inline distT="0" distB="0" distL="0" distR="0" wp14:anchorId="37069334" wp14:editId="124A1001">
            <wp:extent cx="5363210" cy="287713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63210" cy="2877139"/>
                    </a:xfrm>
                    <a:prstGeom prst="rect">
                      <a:avLst/>
                    </a:prstGeom>
                  </pic:spPr>
                </pic:pic>
              </a:graphicData>
            </a:graphic>
          </wp:inline>
        </w:drawing>
      </w:r>
    </w:p>
    <w:p w:rsidR="002B1EE3" w:rsidRPr="002B1EE3" w:rsidRDefault="002B1EE3" w:rsidP="002B1EE3">
      <w:pPr>
        <w:jc w:val="center"/>
        <w:rPr>
          <w:rFonts w:eastAsia="黑体" w:hint="eastAsia"/>
          <w:szCs w:val="21"/>
        </w:rPr>
      </w:pPr>
      <w:r>
        <w:rPr>
          <w:rFonts w:eastAsia="黑体" w:hint="eastAsia"/>
          <w:szCs w:val="21"/>
        </w:rPr>
        <w:t>图</w:t>
      </w:r>
      <w:r>
        <w:rPr>
          <w:rFonts w:eastAsia="黑体" w:hint="eastAsia"/>
          <w:szCs w:val="21"/>
        </w:rPr>
        <w:t>6-</w:t>
      </w:r>
      <w:r>
        <w:rPr>
          <w:rFonts w:eastAsia="黑体" w:hint="eastAsia"/>
          <w:szCs w:val="21"/>
        </w:rPr>
        <w:t>9</w:t>
      </w:r>
      <w:r>
        <w:rPr>
          <w:rFonts w:eastAsia="黑体" w:hint="eastAsia"/>
          <w:szCs w:val="21"/>
        </w:rPr>
        <w:t xml:space="preserve"> </w:t>
      </w:r>
      <w:r>
        <w:rPr>
          <w:rFonts w:eastAsia="黑体" w:hint="eastAsia"/>
          <w:szCs w:val="21"/>
        </w:rPr>
        <w:t>历史电影</w:t>
      </w:r>
      <w:r>
        <w:rPr>
          <w:rFonts w:eastAsia="黑体" w:hint="eastAsia"/>
          <w:szCs w:val="21"/>
        </w:rPr>
        <w:t>数据分析</w:t>
      </w:r>
      <w:r>
        <w:rPr>
          <w:rFonts w:eastAsia="黑体" w:hint="eastAsia"/>
          <w:szCs w:val="21"/>
        </w:rPr>
        <w:t>-1</w:t>
      </w:r>
    </w:p>
    <w:p w:rsidR="00BE6E2D" w:rsidRDefault="00BE6E2D" w:rsidP="00655C64">
      <w:pPr>
        <w:rPr>
          <w:rFonts w:hint="eastAsia"/>
        </w:rPr>
      </w:pPr>
      <w:r>
        <w:rPr>
          <w:noProof/>
          <w:lang w:bidi="ar-SA"/>
        </w:rPr>
        <w:lastRenderedPageBreak/>
        <w:drawing>
          <wp:inline distT="0" distB="0" distL="0" distR="0" wp14:anchorId="3E54AF3C" wp14:editId="51D36577">
            <wp:extent cx="5363210" cy="287713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63210" cy="2877139"/>
                    </a:xfrm>
                    <a:prstGeom prst="rect">
                      <a:avLst/>
                    </a:prstGeom>
                  </pic:spPr>
                </pic:pic>
              </a:graphicData>
            </a:graphic>
          </wp:inline>
        </w:drawing>
      </w:r>
    </w:p>
    <w:p w:rsidR="002B1EE3" w:rsidRDefault="002B1EE3" w:rsidP="002B1EE3">
      <w:pPr>
        <w:jc w:val="center"/>
        <w:rPr>
          <w:rFonts w:hint="eastAsia"/>
        </w:rPr>
      </w:pPr>
      <w:r>
        <w:rPr>
          <w:rFonts w:eastAsia="黑体" w:hint="eastAsia"/>
          <w:szCs w:val="21"/>
        </w:rPr>
        <w:t>图</w:t>
      </w:r>
      <w:r>
        <w:rPr>
          <w:rFonts w:eastAsia="黑体" w:hint="eastAsia"/>
          <w:szCs w:val="21"/>
        </w:rPr>
        <w:t>6-</w:t>
      </w:r>
      <w:r>
        <w:rPr>
          <w:rFonts w:eastAsia="黑体" w:hint="eastAsia"/>
          <w:szCs w:val="21"/>
        </w:rPr>
        <w:t>10</w:t>
      </w:r>
      <w:r>
        <w:rPr>
          <w:rFonts w:eastAsia="黑体" w:hint="eastAsia"/>
          <w:szCs w:val="21"/>
        </w:rPr>
        <w:t xml:space="preserve"> </w:t>
      </w:r>
      <w:r>
        <w:rPr>
          <w:rFonts w:eastAsia="黑体" w:hint="eastAsia"/>
          <w:szCs w:val="21"/>
        </w:rPr>
        <w:t>历史电影数据分析</w:t>
      </w:r>
      <w:r>
        <w:rPr>
          <w:rFonts w:eastAsia="黑体" w:hint="eastAsia"/>
          <w:szCs w:val="21"/>
        </w:rPr>
        <w:t>-</w:t>
      </w:r>
      <w:r>
        <w:rPr>
          <w:rFonts w:eastAsia="黑体" w:hint="eastAsia"/>
          <w:szCs w:val="21"/>
        </w:rPr>
        <w:t>2</w:t>
      </w:r>
    </w:p>
    <w:p w:rsidR="00BE6E2D" w:rsidRDefault="00BE6E2D" w:rsidP="00655C64">
      <w:pPr>
        <w:rPr>
          <w:rFonts w:hint="eastAsia"/>
        </w:rPr>
      </w:pPr>
      <w:r>
        <w:rPr>
          <w:noProof/>
          <w:lang w:bidi="ar-SA"/>
        </w:rPr>
        <w:drawing>
          <wp:inline distT="0" distB="0" distL="0" distR="0" wp14:anchorId="35E869D0" wp14:editId="30301366">
            <wp:extent cx="5363210" cy="287713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63210" cy="2877139"/>
                    </a:xfrm>
                    <a:prstGeom prst="rect">
                      <a:avLst/>
                    </a:prstGeom>
                  </pic:spPr>
                </pic:pic>
              </a:graphicData>
            </a:graphic>
          </wp:inline>
        </w:drawing>
      </w:r>
    </w:p>
    <w:p w:rsidR="002B1EE3" w:rsidRDefault="002B1EE3" w:rsidP="002B1EE3">
      <w:pPr>
        <w:jc w:val="center"/>
        <w:rPr>
          <w:rFonts w:hint="eastAsia"/>
        </w:rPr>
      </w:pPr>
      <w:r>
        <w:rPr>
          <w:rFonts w:eastAsia="黑体" w:hint="eastAsia"/>
          <w:szCs w:val="21"/>
        </w:rPr>
        <w:t>图</w:t>
      </w:r>
      <w:r>
        <w:rPr>
          <w:rFonts w:eastAsia="黑体" w:hint="eastAsia"/>
          <w:szCs w:val="21"/>
        </w:rPr>
        <w:t>6-1</w:t>
      </w:r>
      <w:r>
        <w:rPr>
          <w:rFonts w:eastAsia="黑体" w:hint="eastAsia"/>
          <w:szCs w:val="21"/>
        </w:rPr>
        <w:t>1</w:t>
      </w:r>
      <w:r>
        <w:rPr>
          <w:rFonts w:eastAsia="黑体" w:hint="eastAsia"/>
          <w:szCs w:val="21"/>
        </w:rPr>
        <w:t xml:space="preserve"> </w:t>
      </w:r>
      <w:r>
        <w:rPr>
          <w:rFonts w:eastAsia="黑体" w:hint="eastAsia"/>
          <w:szCs w:val="21"/>
        </w:rPr>
        <w:t>历史电影数据分析</w:t>
      </w:r>
      <w:r>
        <w:rPr>
          <w:rFonts w:eastAsia="黑体" w:hint="eastAsia"/>
          <w:szCs w:val="21"/>
        </w:rPr>
        <w:t>-</w:t>
      </w:r>
      <w:r>
        <w:rPr>
          <w:rFonts w:eastAsia="黑体" w:hint="eastAsia"/>
          <w:szCs w:val="21"/>
        </w:rPr>
        <w:t>3</w:t>
      </w:r>
    </w:p>
    <w:p w:rsidR="002B1EE3" w:rsidRDefault="002B1EE3" w:rsidP="00655C64">
      <w:pPr>
        <w:rPr>
          <w:rFonts w:hint="eastAsia"/>
        </w:rPr>
      </w:pPr>
      <w:r>
        <w:rPr>
          <w:noProof/>
          <w:lang w:bidi="ar-SA"/>
        </w:rPr>
        <w:lastRenderedPageBreak/>
        <w:drawing>
          <wp:inline distT="0" distB="0" distL="0" distR="0" wp14:anchorId="3F650ACB" wp14:editId="225BE650">
            <wp:extent cx="5363210" cy="2808236"/>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63210" cy="2808236"/>
                    </a:xfrm>
                    <a:prstGeom prst="rect">
                      <a:avLst/>
                    </a:prstGeom>
                  </pic:spPr>
                </pic:pic>
              </a:graphicData>
            </a:graphic>
          </wp:inline>
        </w:drawing>
      </w:r>
    </w:p>
    <w:p w:rsidR="002B1EE3" w:rsidRDefault="002B1EE3" w:rsidP="002B1EE3">
      <w:pPr>
        <w:jc w:val="center"/>
        <w:rPr>
          <w:rFonts w:hint="eastAsia"/>
        </w:rPr>
      </w:pPr>
      <w:r>
        <w:rPr>
          <w:rFonts w:eastAsia="黑体" w:hint="eastAsia"/>
          <w:szCs w:val="21"/>
        </w:rPr>
        <w:t>图</w:t>
      </w:r>
      <w:r>
        <w:rPr>
          <w:rFonts w:eastAsia="黑体" w:hint="eastAsia"/>
          <w:szCs w:val="21"/>
        </w:rPr>
        <w:t>6-1</w:t>
      </w:r>
      <w:r>
        <w:rPr>
          <w:rFonts w:eastAsia="黑体" w:hint="eastAsia"/>
          <w:szCs w:val="21"/>
        </w:rPr>
        <w:t>2</w:t>
      </w:r>
      <w:r>
        <w:rPr>
          <w:rFonts w:eastAsia="黑体" w:hint="eastAsia"/>
          <w:szCs w:val="21"/>
        </w:rPr>
        <w:t xml:space="preserve"> </w:t>
      </w:r>
      <w:r>
        <w:rPr>
          <w:rFonts w:eastAsia="黑体" w:hint="eastAsia"/>
          <w:szCs w:val="21"/>
        </w:rPr>
        <w:t>数据大盘</w:t>
      </w:r>
    </w:p>
    <w:p w:rsidR="00BE6E2D" w:rsidRDefault="00BE6E2D" w:rsidP="00655C64">
      <w:pPr>
        <w:rPr>
          <w:rFonts w:hint="eastAsia"/>
        </w:rPr>
      </w:pPr>
      <w:r>
        <w:rPr>
          <w:noProof/>
          <w:lang w:bidi="ar-SA"/>
        </w:rPr>
        <w:drawing>
          <wp:inline distT="0" distB="0" distL="0" distR="0" wp14:anchorId="3A9F595D" wp14:editId="0E341782">
            <wp:extent cx="5363210" cy="2791476"/>
            <wp:effectExtent l="0" t="0" r="889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63210" cy="2791476"/>
                    </a:xfrm>
                    <a:prstGeom prst="rect">
                      <a:avLst/>
                    </a:prstGeom>
                  </pic:spPr>
                </pic:pic>
              </a:graphicData>
            </a:graphic>
          </wp:inline>
        </w:drawing>
      </w:r>
    </w:p>
    <w:p w:rsidR="002B1EE3" w:rsidRDefault="002B1EE3" w:rsidP="002B1EE3">
      <w:pPr>
        <w:jc w:val="center"/>
        <w:rPr>
          <w:rFonts w:hint="eastAsia"/>
        </w:rPr>
      </w:pPr>
      <w:r>
        <w:rPr>
          <w:rFonts w:eastAsia="黑体" w:hint="eastAsia"/>
          <w:szCs w:val="21"/>
        </w:rPr>
        <w:t>图</w:t>
      </w:r>
      <w:r>
        <w:rPr>
          <w:rFonts w:eastAsia="黑体" w:hint="eastAsia"/>
          <w:szCs w:val="21"/>
        </w:rPr>
        <w:t>6-1</w:t>
      </w:r>
      <w:r>
        <w:rPr>
          <w:rFonts w:eastAsia="黑体" w:hint="eastAsia"/>
          <w:szCs w:val="21"/>
        </w:rPr>
        <w:t>3</w:t>
      </w:r>
      <w:r>
        <w:rPr>
          <w:rFonts w:eastAsia="黑体" w:hint="eastAsia"/>
          <w:szCs w:val="21"/>
        </w:rPr>
        <w:t xml:space="preserve"> </w:t>
      </w:r>
      <w:r>
        <w:rPr>
          <w:rFonts w:eastAsia="黑体" w:hint="eastAsia"/>
          <w:szCs w:val="21"/>
        </w:rPr>
        <w:t>电影排片数据分析</w:t>
      </w:r>
    </w:p>
    <w:p w:rsidR="00F935F8" w:rsidRDefault="00FD164F">
      <w:pPr>
        <w:pStyle w:val="1"/>
      </w:pPr>
      <w:bookmarkStart w:id="497" w:name="_Toc495165235"/>
      <w:bookmarkStart w:id="498" w:name="_Toc515204422"/>
      <w:bookmarkStart w:id="499" w:name="_Toc105951591"/>
      <w:bookmarkEnd w:id="461"/>
      <w:bookmarkEnd w:id="462"/>
      <w:r>
        <w:lastRenderedPageBreak/>
        <w:t>7</w:t>
      </w:r>
      <w:r>
        <w:rPr>
          <w:rFonts w:hint="eastAsia"/>
        </w:rPr>
        <w:t>总结</w:t>
      </w:r>
      <w:bookmarkEnd w:id="497"/>
      <w:r>
        <w:rPr>
          <w:rFonts w:hint="eastAsia"/>
        </w:rPr>
        <w:t>与</w:t>
      </w:r>
      <w:r>
        <w:t>展望</w:t>
      </w:r>
      <w:bookmarkEnd w:id="498"/>
      <w:bookmarkEnd w:id="499"/>
    </w:p>
    <w:p w:rsidR="00F935F8" w:rsidRDefault="00FD164F">
      <w:pPr>
        <w:pStyle w:val="2"/>
        <w:spacing w:before="156" w:after="156" w:line="240" w:lineRule="auto"/>
      </w:pPr>
      <w:bookmarkStart w:id="500" w:name="_Toc515204423"/>
      <w:bookmarkStart w:id="501" w:name="_Toc105951592"/>
      <w:r>
        <w:rPr>
          <w:rFonts w:ascii="宋体" w:hAnsi="宋体" w:cs="Arial"/>
          <w:color w:val="000000" w:themeColor="text1"/>
          <w:sz w:val="28"/>
          <w:szCs w:val="28"/>
        </w:rPr>
        <w:t>7</w:t>
      </w:r>
      <w:r>
        <w:rPr>
          <w:rFonts w:ascii="宋体" w:hAnsi="宋体" w:cs="Arial" w:hint="eastAsia"/>
          <w:color w:val="000000" w:themeColor="text1"/>
          <w:sz w:val="28"/>
          <w:szCs w:val="28"/>
        </w:rPr>
        <w:t>.1</w:t>
      </w:r>
      <w:r>
        <w:rPr>
          <w:rFonts w:hint="eastAsia"/>
        </w:rPr>
        <w:t>结论</w:t>
      </w:r>
      <w:bookmarkEnd w:id="500"/>
      <w:bookmarkEnd w:id="501"/>
    </w:p>
    <w:p w:rsidR="00F935F8" w:rsidRDefault="00FD164F">
      <w:pPr>
        <w:pStyle w:val="2"/>
        <w:spacing w:before="156" w:after="156" w:line="240" w:lineRule="auto"/>
      </w:pPr>
      <w:bookmarkStart w:id="502" w:name="_Toc515204424"/>
      <w:bookmarkStart w:id="503" w:name="_Toc105951593"/>
      <w:r>
        <w:t>7</w:t>
      </w:r>
      <w:r>
        <w:rPr>
          <w:rFonts w:hint="eastAsia"/>
        </w:rPr>
        <w:t>.2</w:t>
      </w:r>
      <w:bookmarkEnd w:id="502"/>
      <w:r>
        <w:rPr>
          <w:rFonts w:hint="eastAsia"/>
        </w:rPr>
        <w:t>问题与展望</w:t>
      </w:r>
      <w:bookmarkEnd w:id="503"/>
    </w:p>
    <w:p w:rsidR="00F935F8" w:rsidRDefault="00FD164F">
      <w:pPr>
        <w:pStyle w:val="1"/>
      </w:pPr>
      <w:bookmarkStart w:id="504" w:name="_Toc515204425"/>
      <w:bookmarkStart w:id="505" w:name="_Toc495165236"/>
      <w:bookmarkStart w:id="506" w:name="_Toc166818250"/>
      <w:bookmarkStart w:id="507" w:name="_Toc105951594"/>
      <w:r>
        <w:rPr>
          <w:rFonts w:hint="eastAsia"/>
        </w:rPr>
        <w:lastRenderedPageBreak/>
        <w:t>参考文献</w:t>
      </w:r>
      <w:bookmarkStart w:id="508" w:name="_Toc495165237"/>
      <w:bookmarkStart w:id="509" w:name="_Toc166818251"/>
      <w:bookmarkEnd w:id="504"/>
      <w:bookmarkEnd w:id="505"/>
      <w:bookmarkEnd w:id="506"/>
      <w:bookmarkEnd w:id="507"/>
      <w:r>
        <w:rPr>
          <w:rFonts w:asciiTheme="minorEastAsia" w:eastAsiaTheme="minorEastAsia" w:hAnsiTheme="minorEastAsia"/>
          <w:sz w:val="24"/>
        </w:rPr>
        <w:t xml:space="preserve"> </w:t>
      </w:r>
    </w:p>
    <w:p w:rsidR="00F935F8" w:rsidRDefault="00FD164F">
      <w:pPr>
        <w:pStyle w:val="af0"/>
        <w:numPr>
          <w:ilvl w:val="0"/>
          <w:numId w:val="16"/>
        </w:numPr>
        <w:autoSpaceDE w:val="0"/>
        <w:autoSpaceDN w:val="0"/>
        <w:adjustRightInd w:val="0"/>
        <w:spacing w:line="360" w:lineRule="auto"/>
        <w:ind w:firstLineChars="0" w:firstLine="420"/>
        <w:pPrChange w:id="510" w:author="周万怀" w:date="2022-04-24T08:27:00Z">
          <w:pPr>
            <w:spacing w:line="360" w:lineRule="auto"/>
            <w:ind w:firstLineChars="200" w:firstLine="420"/>
          </w:pPr>
        </w:pPrChange>
      </w:pPr>
      <w:del w:id="511" w:author="周万怀" w:date="2022-04-24T08:27:00Z">
        <w:r>
          <w:rPr>
            <w:rFonts w:hint="eastAsia"/>
          </w:rPr>
          <w:delText>［</w:delText>
        </w:r>
        <w:r>
          <w:delText>1</w:delText>
        </w:r>
        <w:r>
          <w:rPr>
            <w:rFonts w:hint="eastAsia"/>
          </w:rPr>
          <w:delText>］</w:delText>
        </w:r>
        <w:r>
          <w:delText xml:space="preserve"> </w:delText>
        </w:r>
      </w:del>
      <w:r>
        <w:t>HERRBW</w:t>
      </w:r>
      <w:r>
        <w:rPr>
          <w:rFonts w:hint="eastAsia"/>
        </w:rPr>
        <w:t>，</w:t>
      </w:r>
      <w:r>
        <w:t>KEW</w:t>
      </w:r>
      <w:r>
        <w:rPr>
          <w:rFonts w:hint="eastAsia"/>
        </w:rPr>
        <w:t>，</w:t>
      </w:r>
      <w:r>
        <w:t>HARDY E</w:t>
      </w:r>
      <w:r>
        <w:rPr>
          <w:rFonts w:hint="eastAsia"/>
        </w:rPr>
        <w:t>，</w:t>
      </w:r>
      <w:r>
        <w:t>et al</w:t>
      </w:r>
      <w:r>
        <w:rPr>
          <w:rFonts w:hint="eastAsia"/>
        </w:rPr>
        <w:t>．</w:t>
      </w:r>
      <w:r>
        <w:t xml:space="preserve"> Movies and Actors: Mapping the Internet Movie Database</w:t>
      </w:r>
      <w:r>
        <w:rPr>
          <w:rFonts w:hint="eastAsia"/>
        </w:rPr>
        <w:t>［</w:t>
      </w:r>
      <w:r>
        <w:t>C</w:t>
      </w:r>
      <w:r>
        <w:rPr>
          <w:rFonts w:hint="eastAsia"/>
        </w:rPr>
        <w:t>］</w:t>
      </w:r>
      <w:r>
        <w:t xml:space="preserve">/ /2007 11th International Conference Information Visualization( </w:t>
      </w:r>
      <w:r>
        <w:rPr>
          <w:rFonts w:hint="eastAsia"/>
        </w:rPr>
        <w:t>Ⅳ</w:t>
      </w:r>
      <w:r>
        <w:t xml:space="preserve">'07) </w:t>
      </w:r>
      <w:r>
        <w:rPr>
          <w:rFonts w:hint="eastAsia"/>
        </w:rPr>
        <w:t>．</w:t>
      </w:r>
      <w:r>
        <w:t xml:space="preserve"> New York: IEEE</w:t>
      </w:r>
      <w:r>
        <w:rPr>
          <w:rFonts w:hint="eastAsia"/>
        </w:rPr>
        <w:t>，</w:t>
      </w:r>
      <w:r>
        <w:t xml:space="preserve">2007: 465 </w:t>
      </w:r>
      <w:r>
        <w:rPr>
          <w:rFonts w:hint="eastAsia"/>
        </w:rPr>
        <w:t>－</w:t>
      </w:r>
      <w:r>
        <w:t xml:space="preserve"> 469</w:t>
      </w:r>
      <w:r>
        <w:rPr>
          <w:rFonts w:hint="eastAsia"/>
        </w:rPr>
        <w:t>．</w:t>
      </w:r>
      <w:r>
        <w:t xml:space="preserve"> </w:t>
      </w:r>
    </w:p>
    <w:p w:rsidR="00F935F8" w:rsidRDefault="00FD164F">
      <w:pPr>
        <w:pStyle w:val="af0"/>
        <w:numPr>
          <w:ilvl w:val="0"/>
          <w:numId w:val="16"/>
        </w:numPr>
        <w:autoSpaceDE w:val="0"/>
        <w:autoSpaceDN w:val="0"/>
        <w:adjustRightInd w:val="0"/>
        <w:spacing w:line="360" w:lineRule="auto"/>
        <w:ind w:firstLineChars="0" w:firstLine="420"/>
        <w:pPrChange w:id="512" w:author="周万怀" w:date="2022-04-24T08:27:00Z">
          <w:pPr>
            <w:spacing w:line="360" w:lineRule="auto"/>
            <w:ind w:firstLineChars="200" w:firstLine="420"/>
          </w:pPr>
        </w:pPrChange>
      </w:pPr>
      <w:del w:id="513" w:author="周万怀" w:date="2022-04-24T08:27:00Z">
        <w:r>
          <w:rPr>
            <w:rFonts w:hint="eastAsia"/>
          </w:rPr>
          <w:delText>［</w:delText>
        </w:r>
        <w:r>
          <w:delText>2</w:delText>
        </w:r>
        <w:r>
          <w:rPr>
            <w:rFonts w:hint="eastAsia"/>
          </w:rPr>
          <w:delText>］</w:delText>
        </w:r>
        <w:r>
          <w:delText xml:space="preserve"> </w:delText>
        </w:r>
      </w:del>
      <w:r>
        <w:t>HAUGHTOND</w:t>
      </w:r>
      <w:r>
        <w:rPr>
          <w:rFonts w:hint="eastAsia"/>
        </w:rPr>
        <w:t>，</w:t>
      </w:r>
      <w:r>
        <w:t>MCLAUGHLIMMD</w:t>
      </w:r>
      <w:r>
        <w:rPr>
          <w:rFonts w:hint="eastAsia"/>
        </w:rPr>
        <w:t>，</w:t>
      </w:r>
      <w:r>
        <w:t>MENTZERK</w:t>
      </w:r>
      <w:r>
        <w:rPr>
          <w:rFonts w:hint="eastAsia"/>
        </w:rPr>
        <w:t>，</w:t>
      </w:r>
      <w:r>
        <w:t>et al</w:t>
      </w:r>
      <w:r>
        <w:rPr>
          <w:rFonts w:hint="eastAsia"/>
        </w:rPr>
        <w:t>．</w:t>
      </w:r>
      <w:r>
        <w:t xml:space="preserve"> Movie Analytics: Visualization of the Co</w:t>
      </w:r>
      <w:r>
        <w:rPr>
          <w:rFonts w:hint="eastAsia"/>
        </w:rPr>
        <w:t>－</w:t>
      </w:r>
      <w:r>
        <w:t>Starring Network</w:t>
      </w:r>
      <w:r>
        <w:rPr>
          <w:rFonts w:hint="eastAsia"/>
        </w:rPr>
        <w:t>［</w:t>
      </w:r>
      <w:r>
        <w:t>C</w:t>
      </w:r>
      <w:r>
        <w:rPr>
          <w:rFonts w:hint="eastAsia"/>
        </w:rPr>
        <w:t>］</w:t>
      </w:r>
      <w:r>
        <w:t xml:space="preserve"> 2014 IEEE 4th Symposium on Large Data Analysis and Visualization( LDAV) </w:t>
      </w:r>
      <w:r>
        <w:rPr>
          <w:rFonts w:hint="eastAsia"/>
        </w:rPr>
        <w:t>．</w:t>
      </w:r>
      <w:r>
        <w:t xml:space="preserve"> New York: IEEE</w:t>
      </w:r>
      <w:r>
        <w:rPr>
          <w:rFonts w:hint="eastAsia"/>
        </w:rPr>
        <w:t>，</w:t>
      </w:r>
      <w:r>
        <w:t xml:space="preserve">2014: 115 </w:t>
      </w:r>
      <w:r>
        <w:rPr>
          <w:rFonts w:hint="eastAsia"/>
        </w:rPr>
        <w:t>－</w:t>
      </w:r>
      <w:r>
        <w:t xml:space="preserve"> 116</w:t>
      </w:r>
      <w:r>
        <w:rPr>
          <w:rFonts w:hint="eastAsia"/>
        </w:rPr>
        <w:t>．</w:t>
      </w:r>
      <w:r>
        <w:t xml:space="preserve"> </w:t>
      </w:r>
    </w:p>
    <w:p w:rsidR="00F935F8" w:rsidRPr="00F935F8" w:rsidRDefault="00FD164F">
      <w:pPr>
        <w:pStyle w:val="af0"/>
        <w:numPr>
          <w:ilvl w:val="0"/>
          <w:numId w:val="16"/>
        </w:numPr>
        <w:autoSpaceDE w:val="0"/>
        <w:autoSpaceDN w:val="0"/>
        <w:adjustRightInd w:val="0"/>
        <w:spacing w:line="360" w:lineRule="auto"/>
        <w:ind w:firstLineChars="0" w:firstLine="420"/>
        <w:rPr>
          <w:spacing w:val="-4"/>
          <w:sz w:val="22"/>
          <w:rPrChange w:id="514" w:author="周万怀" w:date="2022-04-24T08:27:00Z">
            <w:rPr/>
          </w:rPrChange>
        </w:rPr>
        <w:pPrChange w:id="515" w:author="周万怀" w:date="2022-04-24T08:27:00Z">
          <w:pPr>
            <w:spacing w:line="360" w:lineRule="auto"/>
            <w:ind w:firstLineChars="200" w:firstLine="420"/>
          </w:pPr>
        </w:pPrChange>
      </w:pPr>
      <w:del w:id="516" w:author="周万怀" w:date="2022-04-24T08:27:00Z">
        <w:r>
          <w:rPr>
            <w:rFonts w:hint="eastAsia"/>
          </w:rPr>
          <w:delText>［</w:delText>
        </w:r>
        <w:r>
          <w:delText>3</w:delText>
        </w:r>
        <w:r>
          <w:rPr>
            <w:rFonts w:hint="eastAsia"/>
          </w:rPr>
          <w:delText>］</w:delText>
        </w:r>
        <w:r>
          <w:delText xml:space="preserve"> </w:delText>
        </w:r>
      </w:del>
      <w:r>
        <w:t>NEMETHB</w:t>
      </w:r>
      <w:r>
        <w:rPr>
          <w:rFonts w:hint="eastAsia"/>
        </w:rPr>
        <w:t>，</w:t>
      </w:r>
      <w:r>
        <w:t>TAKCSG</w:t>
      </w:r>
      <w:r>
        <w:rPr>
          <w:rFonts w:hint="eastAsia"/>
        </w:rPr>
        <w:t>，</w:t>
      </w:r>
      <w:r>
        <w:t>PILSZYI</w:t>
      </w:r>
      <w:r>
        <w:rPr>
          <w:rFonts w:hint="eastAsia"/>
        </w:rPr>
        <w:t>，</w:t>
      </w:r>
      <w:r>
        <w:t>et al</w:t>
      </w:r>
      <w:r>
        <w:rPr>
          <w:rFonts w:hint="eastAsia"/>
        </w:rPr>
        <w:t>．</w:t>
      </w:r>
      <w:r>
        <w:t xml:space="preserve"> Visualization of Movie Features in Collaborative Filtering </w:t>
      </w:r>
      <w:r>
        <w:rPr>
          <w:rFonts w:hint="eastAsia"/>
        </w:rPr>
        <w:t>［</w:t>
      </w:r>
      <w:r>
        <w:t>C</w:t>
      </w:r>
      <w:r>
        <w:rPr>
          <w:rFonts w:hint="eastAsia"/>
        </w:rPr>
        <w:t>］</w:t>
      </w:r>
      <w:r>
        <w:t>/ /2013 12th International Conference on Intelligent Software Methodologies</w:t>
      </w:r>
      <w:r>
        <w:rPr>
          <w:rFonts w:hint="eastAsia"/>
        </w:rPr>
        <w:t>，</w:t>
      </w:r>
      <w:r>
        <w:t xml:space="preserve">Tools and Tech-niques( SoMeT ) </w:t>
      </w:r>
      <w:r>
        <w:rPr>
          <w:rFonts w:hint="eastAsia"/>
        </w:rPr>
        <w:t>．</w:t>
      </w:r>
      <w:r>
        <w:t xml:space="preserve"> New York: IEEE</w:t>
      </w:r>
      <w:r>
        <w:rPr>
          <w:rFonts w:hint="eastAsia"/>
        </w:rPr>
        <w:t>，</w:t>
      </w:r>
      <w:r>
        <w:t xml:space="preserve">2013: 229 </w:t>
      </w:r>
      <w:r>
        <w:rPr>
          <w:rFonts w:hint="eastAsia"/>
        </w:rPr>
        <w:t>－</w:t>
      </w:r>
      <w:r>
        <w:t xml:space="preserve"> 233</w:t>
      </w:r>
      <w:r>
        <w:rPr>
          <w:rFonts w:hint="eastAsia"/>
        </w:rPr>
        <w:t>．</w:t>
      </w:r>
      <w:r>
        <w:rPr>
          <w:spacing w:val="-4"/>
          <w:sz w:val="22"/>
          <w:rPrChange w:id="517" w:author="周万怀" w:date="2022-04-24T08:27:00Z">
            <w:rPr/>
          </w:rPrChange>
        </w:rPr>
        <w:t xml:space="preserve"> </w:t>
      </w:r>
    </w:p>
    <w:p w:rsidR="00F935F8" w:rsidRDefault="00FD164F">
      <w:pPr>
        <w:pStyle w:val="af0"/>
        <w:numPr>
          <w:ilvl w:val="0"/>
          <w:numId w:val="16"/>
        </w:numPr>
        <w:autoSpaceDE w:val="0"/>
        <w:autoSpaceDN w:val="0"/>
        <w:adjustRightInd w:val="0"/>
        <w:spacing w:line="360" w:lineRule="auto"/>
        <w:ind w:firstLineChars="0" w:firstLine="420"/>
        <w:rPr>
          <w:spacing w:val="-4"/>
          <w:sz w:val="22"/>
        </w:rPr>
        <w:pPrChange w:id="518" w:author="dell" w:date="2022-04-26T19:53:00Z">
          <w:pPr>
            <w:spacing w:line="360" w:lineRule="auto"/>
            <w:ind w:firstLineChars="200" w:firstLine="420"/>
          </w:pPr>
        </w:pPrChange>
      </w:pPr>
      <w:del w:id="519" w:author="周万怀" w:date="2022-04-24T08:27:00Z">
        <w:r>
          <w:rPr>
            <w:rFonts w:hAnsi="宋体" w:hint="eastAsia"/>
            <w:rPrChange w:id="520" w:author="周万怀" w:date="2022-04-24T08:27:00Z">
              <w:rPr>
                <w:rFonts w:hint="eastAsia"/>
              </w:rPr>
            </w:rPrChange>
          </w:rPr>
          <w:delText>［</w:delText>
        </w:r>
        <w:r>
          <w:rPr>
            <w:rFonts w:hAnsi="宋体"/>
            <w:rPrChange w:id="521" w:author="周万怀" w:date="2022-04-24T08:27:00Z">
              <w:rPr/>
            </w:rPrChange>
          </w:rPr>
          <w:delText>4</w:delText>
        </w:r>
        <w:r>
          <w:rPr>
            <w:rFonts w:hAnsi="宋体" w:hint="eastAsia"/>
            <w:rPrChange w:id="522" w:author="周万怀" w:date="2022-04-24T08:27:00Z">
              <w:rPr>
                <w:rFonts w:hint="eastAsia"/>
              </w:rPr>
            </w:rPrChange>
          </w:rPr>
          <w:delText>］</w:delText>
        </w:r>
        <w:r>
          <w:rPr>
            <w:rFonts w:hAnsi="宋体"/>
            <w:rPrChange w:id="523" w:author="周万怀" w:date="2022-04-24T08:27:00Z">
              <w:rPr/>
            </w:rPrChange>
          </w:rPr>
          <w:delText xml:space="preserve"> </w:delText>
        </w:r>
      </w:del>
      <w:r>
        <w:rPr>
          <w:rFonts w:hAnsi="宋体" w:hint="eastAsia"/>
          <w:rPrChange w:id="524" w:author="周万怀" w:date="2022-04-24T08:27:00Z">
            <w:rPr>
              <w:rFonts w:hint="eastAsia"/>
            </w:rPr>
          </w:rPrChange>
        </w:rPr>
        <w:t>许冰晗，尚鸿运，马灿，等．</w:t>
      </w:r>
      <w:r>
        <w:rPr>
          <w:rFonts w:hAnsi="宋体"/>
          <w:rPrChange w:id="525" w:author="周万怀" w:date="2022-04-24T08:27:00Z">
            <w:rPr/>
          </w:rPrChange>
        </w:rPr>
        <w:t xml:space="preserve"> </w:t>
      </w:r>
      <w:r>
        <w:rPr>
          <w:rFonts w:hAnsi="宋体" w:hint="eastAsia"/>
          <w:rPrChange w:id="526" w:author="周万怀" w:date="2022-04-24T08:27:00Z">
            <w:rPr>
              <w:rFonts w:hint="eastAsia"/>
            </w:rPr>
          </w:rPrChange>
        </w:rPr>
        <w:t>基于</w:t>
      </w:r>
      <w:r>
        <w:rPr>
          <w:rFonts w:hAnsi="宋体"/>
          <w:rPrChange w:id="527" w:author="周万怀" w:date="2022-04-24T08:27:00Z">
            <w:rPr/>
          </w:rPrChange>
        </w:rPr>
        <w:t xml:space="preserve"> Movielens </w:t>
      </w:r>
      <w:r>
        <w:rPr>
          <w:rFonts w:hAnsi="宋体" w:hint="eastAsia"/>
          <w:rPrChange w:id="528" w:author="周万怀" w:date="2022-04-24T08:27:00Z">
            <w:rPr>
              <w:rFonts w:hint="eastAsia"/>
            </w:rPr>
          </w:rPrChange>
        </w:rPr>
        <w:t>电影数据的可视分析［</w:t>
      </w:r>
      <w:r>
        <w:rPr>
          <w:rFonts w:hAnsi="宋体"/>
          <w:rPrChange w:id="529" w:author="周万怀" w:date="2022-04-24T08:27:00Z">
            <w:rPr/>
          </w:rPrChange>
        </w:rPr>
        <w:t>J</w:t>
      </w:r>
      <w:r>
        <w:rPr>
          <w:rFonts w:hAnsi="宋体" w:hint="eastAsia"/>
          <w:rPrChange w:id="530" w:author="周万怀" w:date="2022-04-24T08:27:00Z">
            <w:rPr>
              <w:rFonts w:hint="eastAsia"/>
            </w:rPr>
          </w:rPrChange>
        </w:rPr>
        <w:t>］．</w:t>
      </w:r>
      <w:r>
        <w:rPr>
          <w:rFonts w:hAnsi="宋体"/>
          <w:rPrChange w:id="531" w:author="周万怀" w:date="2022-04-24T08:27:00Z">
            <w:rPr/>
          </w:rPrChange>
        </w:rPr>
        <w:t xml:space="preserve"> </w:t>
      </w:r>
      <w:r>
        <w:rPr>
          <w:rFonts w:hAnsi="宋体" w:hint="eastAsia"/>
          <w:rPrChange w:id="532" w:author="周万怀" w:date="2022-04-24T08:27:00Z">
            <w:rPr>
              <w:rFonts w:hint="eastAsia"/>
            </w:rPr>
          </w:rPrChange>
        </w:rPr>
        <w:t>计算机工程与科学，</w:t>
      </w:r>
      <w:r>
        <w:rPr>
          <w:rFonts w:hAnsi="宋体"/>
          <w:rPrChange w:id="533" w:author="周万怀" w:date="2022-04-24T08:27:00Z">
            <w:rPr/>
          </w:rPrChange>
        </w:rPr>
        <w:t>2017</w:t>
      </w:r>
      <w:r>
        <w:rPr>
          <w:rFonts w:hAnsi="宋体" w:hint="eastAsia"/>
          <w:rPrChange w:id="534" w:author="周万怀" w:date="2022-04-24T08:27:00Z">
            <w:rPr>
              <w:rFonts w:hint="eastAsia"/>
            </w:rPr>
          </w:rPrChange>
        </w:rPr>
        <w:t>，</w:t>
      </w:r>
      <w:r>
        <w:rPr>
          <w:rFonts w:hAnsi="宋体"/>
          <w:rPrChange w:id="535" w:author="周万怀" w:date="2022-04-24T08:27:00Z">
            <w:rPr/>
          </w:rPrChange>
        </w:rPr>
        <w:t xml:space="preserve">39 ( 11) : 2086 </w:t>
      </w:r>
      <w:r>
        <w:rPr>
          <w:rFonts w:hAnsi="宋体" w:hint="eastAsia"/>
          <w:rPrChange w:id="536" w:author="周万怀" w:date="2022-04-24T08:27:00Z">
            <w:rPr>
              <w:rFonts w:hint="eastAsia"/>
            </w:rPr>
          </w:rPrChange>
        </w:rPr>
        <w:t>－</w:t>
      </w:r>
      <w:r>
        <w:rPr>
          <w:rFonts w:hAnsi="宋体"/>
          <w:rPrChange w:id="537" w:author="周万怀" w:date="2022-04-24T08:27:00Z">
            <w:rPr/>
          </w:rPrChange>
        </w:rPr>
        <w:t xml:space="preserve"> 2094</w:t>
      </w:r>
      <w:r>
        <w:rPr>
          <w:rFonts w:hAnsi="宋体" w:hint="eastAsia"/>
          <w:rPrChange w:id="538" w:author="周万怀" w:date="2022-04-24T08:27:00Z">
            <w:rPr>
              <w:rFonts w:hint="eastAsia"/>
            </w:rPr>
          </w:rPrChange>
        </w:rPr>
        <w:t>．</w:t>
      </w:r>
      <w:r>
        <w:rPr>
          <w:spacing w:val="-4"/>
          <w:sz w:val="22"/>
          <w:rPrChange w:id="539" w:author="周万怀" w:date="2022-04-24T08:27:00Z">
            <w:rPr/>
          </w:rPrChange>
        </w:rPr>
        <w:t xml:space="preserve"> </w:t>
      </w:r>
    </w:p>
    <w:p w:rsidR="00F935F8" w:rsidRDefault="00F935F8">
      <w:pPr>
        <w:pStyle w:val="af0"/>
        <w:numPr>
          <w:ilvl w:val="0"/>
          <w:numId w:val="16"/>
        </w:numPr>
        <w:spacing w:line="360" w:lineRule="auto"/>
        <w:ind w:firstLineChars="0"/>
        <w:rPr>
          <w:del w:id="540" w:author="dell" w:date="2022-04-26T19:53:00Z"/>
        </w:rPr>
      </w:pPr>
    </w:p>
    <w:p w:rsidR="00F935F8" w:rsidRDefault="00FD164F">
      <w:pPr>
        <w:pStyle w:val="af0"/>
        <w:numPr>
          <w:ilvl w:val="0"/>
          <w:numId w:val="16"/>
        </w:numPr>
        <w:spacing w:line="360" w:lineRule="auto"/>
        <w:ind w:firstLineChars="0" w:firstLine="420"/>
        <w:pPrChange w:id="541" w:author="dell" w:date="2022-04-26T19:53:00Z">
          <w:pPr>
            <w:spacing w:line="360" w:lineRule="auto"/>
            <w:ind w:firstLineChars="200" w:firstLine="420"/>
          </w:pPr>
        </w:pPrChange>
      </w:pPr>
      <w:del w:id="542" w:author="周万怀" w:date="2022-04-24T08:27:00Z">
        <w:r>
          <w:rPr>
            <w:rFonts w:hint="eastAsia"/>
          </w:rPr>
          <w:delText>［</w:delText>
        </w:r>
        <w:r>
          <w:delText>5</w:delText>
        </w:r>
        <w:r>
          <w:rPr>
            <w:rFonts w:hint="eastAsia"/>
          </w:rPr>
          <w:delText>］</w:delText>
        </w:r>
        <w:r>
          <w:delText xml:space="preserve"> </w:delText>
        </w:r>
      </w:del>
      <w:r>
        <w:t>HAVRES</w:t>
      </w:r>
      <w:r>
        <w:rPr>
          <w:rFonts w:hint="eastAsia"/>
        </w:rPr>
        <w:t>，</w:t>
      </w:r>
      <w:r>
        <w:t>HETZLERE</w:t>
      </w:r>
      <w:r>
        <w:rPr>
          <w:rFonts w:hint="eastAsia"/>
        </w:rPr>
        <w:t>，</w:t>
      </w:r>
      <w:r>
        <w:t>WHITNEYP</w:t>
      </w:r>
      <w:r>
        <w:rPr>
          <w:rFonts w:hint="eastAsia"/>
        </w:rPr>
        <w:t>，</w:t>
      </w:r>
      <w:r>
        <w:t>et al</w:t>
      </w:r>
      <w:r>
        <w:rPr>
          <w:rFonts w:hint="eastAsia"/>
        </w:rPr>
        <w:t>．</w:t>
      </w:r>
      <w:r>
        <w:t xml:space="preserve"> Theme River: Visualizing Themetic Changes in Large Document Collections</w:t>
      </w:r>
      <w:r>
        <w:rPr>
          <w:rFonts w:hint="eastAsia"/>
        </w:rPr>
        <w:t>［</w:t>
      </w:r>
      <w:r>
        <w:t>J</w:t>
      </w:r>
      <w:r>
        <w:rPr>
          <w:rFonts w:hint="eastAsia"/>
        </w:rPr>
        <w:t>］．</w:t>
      </w:r>
      <w:r>
        <w:t xml:space="preserve"> IEEE Transactions on Visualization and Computer Graphics</w:t>
      </w:r>
      <w:r>
        <w:rPr>
          <w:rFonts w:hint="eastAsia"/>
        </w:rPr>
        <w:t>，</w:t>
      </w:r>
      <w:r>
        <w:t>2002</w:t>
      </w:r>
      <w:r>
        <w:rPr>
          <w:rFonts w:hint="eastAsia"/>
        </w:rPr>
        <w:t>，</w:t>
      </w:r>
      <w:r>
        <w:t xml:space="preserve">8 ( 1) : 9 </w:t>
      </w:r>
      <w:r>
        <w:rPr>
          <w:rFonts w:hint="eastAsia"/>
        </w:rPr>
        <w:t>－</w:t>
      </w:r>
      <w:r>
        <w:t xml:space="preserve"> 20</w:t>
      </w:r>
      <w:r>
        <w:rPr>
          <w:rFonts w:hint="eastAsia"/>
        </w:rPr>
        <w:t>．</w:t>
      </w:r>
    </w:p>
    <w:p w:rsidR="00F935F8" w:rsidRDefault="00FD164F">
      <w:pPr>
        <w:pStyle w:val="af0"/>
        <w:numPr>
          <w:ilvl w:val="0"/>
          <w:numId w:val="16"/>
        </w:numPr>
        <w:spacing w:line="360" w:lineRule="auto"/>
        <w:ind w:firstLineChars="0" w:firstLine="420"/>
      </w:pPr>
      <w:del w:id="543" w:author="dell" w:date="2022-04-26T19:44:00Z">
        <w:r>
          <w:rPr>
            <w:rFonts w:hAnsi="宋体"/>
            <w:rPrChange w:id="544" w:author="周万怀" w:date="2022-04-24T08:28:00Z">
              <w:rPr/>
            </w:rPrChange>
          </w:rPr>
          <w:delText>[6]</w:delText>
        </w:r>
      </w:del>
      <w:proofErr w:type="gramStart"/>
      <w:r>
        <w:rPr>
          <w:rFonts w:hAnsi="宋体" w:hint="eastAsia"/>
          <w:rPrChange w:id="545" w:author="周万怀" w:date="2022-04-24T08:28:00Z">
            <w:rPr>
              <w:rFonts w:hint="eastAsia"/>
            </w:rPr>
          </w:rPrChange>
        </w:rPr>
        <w:t>电资办</w:t>
      </w:r>
      <w:proofErr w:type="gramEnd"/>
      <w:r>
        <w:rPr>
          <w:rFonts w:hAnsi="宋体" w:hint="eastAsia"/>
          <w:rPrChange w:id="546" w:author="周万怀" w:date="2022-04-24T08:28:00Z">
            <w:rPr>
              <w:rFonts w:hint="eastAsia"/>
            </w:rPr>
          </w:rPrChange>
        </w:rPr>
        <w:t>：</w:t>
      </w:r>
      <w:r>
        <w:rPr>
          <w:rFonts w:hAnsi="宋体"/>
          <w:rPrChange w:id="547" w:author="周万怀" w:date="2022-04-24T08:28:00Z">
            <w:rPr/>
          </w:rPrChange>
        </w:rPr>
        <w:fldChar w:fldCharType="begin"/>
      </w:r>
      <w:r>
        <w:rPr>
          <w:rFonts w:hAnsi="宋体"/>
          <w:rPrChange w:id="548" w:author="周万怀" w:date="2022-04-24T08:28:00Z">
            <w:rPr/>
          </w:rPrChange>
        </w:rPr>
        <w:instrText xml:space="preserve"> HYPERLINK "https://piaofang.maoyan.com/feed/news/108074" </w:instrText>
      </w:r>
      <w:r>
        <w:rPr>
          <w:rFonts w:hAnsi="宋体"/>
          <w:rPrChange w:id="549" w:author="周万怀" w:date="2022-04-24T08:28:00Z">
            <w:rPr/>
          </w:rPrChange>
        </w:rPr>
        <w:fldChar w:fldCharType="separate"/>
      </w:r>
      <w:r>
        <w:rPr>
          <w:rFonts w:hAnsi="宋体"/>
          <w:rPrChange w:id="550" w:author="周万怀" w:date="2022-04-24T08:28:00Z">
            <w:rPr/>
          </w:rPrChange>
        </w:rPr>
        <w:t>2019</w:t>
      </w:r>
      <w:r>
        <w:rPr>
          <w:rFonts w:hAnsi="宋体" w:hint="eastAsia"/>
          <w:rPrChange w:id="551" w:author="周万怀" w:date="2022-04-24T08:28:00Z">
            <w:rPr>
              <w:rFonts w:hint="eastAsia"/>
            </w:rPr>
          </w:rPrChange>
        </w:rPr>
        <w:t>全国电影票房年报</w:t>
      </w:r>
      <w:r>
        <w:rPr>
          <w:rFonts w:hAnsi="宋体"/>
          <w:rPrChange w:id="552" w:author="周万怀" w:date="2022-04-24T08:28:00Z">
            <w:rPr/>
          </w:rPrChange>
        </w:rPr>
        <w:fldChar w:fldCharType="end"/>
      </w:r>
      <w:r>
        <w:rPr>
          <w:rFonts w:hAnsi="宋体"/>
        </w:rPr>
        <w:t>。</w:t>
      </w:r>
    </w:p>
    <w:p w:rsidR="00F935F8" w:rsidRDefault="00FD164F">
      <w:pPr>
        <w:pStyle w:val="af0"/>
        <w:spacing w:line="360" w:lineRule="auto"/>
        <w:ind w:left="420"/>
        <w:rPr>
          <w:szCs w:val="21"/>
        </w:rPr>
      </w:pPr>
      <w:r>
        <w:rPr>
          <w:rFonts w:hint="eastAsia"/>
          <w:szCs w:val="21"/>
        </w:rPr>
        <w:t xml:space="preserve">[7]  </w:t>
      </w:r>
      <w:r>
        <w:rPr>
          <w:rFonts w:hint="eastAsia"/>
          <w:szCs w:val="21"/>
        </w:rPr>
        <w:t>张海藩</w:t>
      </w:r>
      <w:r>
        <w:rPr>
          <w:rFonts w:hint="eastAsia"/>
          <w:szCs w:val="21"/>
        </w:rPr>
        <w:t xml:space="preserve">, </w:t>
      </w:r>
      <w:r>
        <w:rPr>
          <w:rFonts w:hint="eastAsia"/>
          <w:szCs w:val="21"/>
        </w:rPr>
        <w:t>牟永敏</w:t>
      </w:r>
      <w:r>
        <w:rPr>
          <w:szCs w:val="21"/>
        </w:rPr>
        <w:t xml:space="preserve">. </w:t>
      </w:r>
      <w:r>
        <w:rPr>
          <w:rFonts w:hint="eastAsia"/>
          <w:szCs w:val="21"/>
        </w:rPr>
        <w:t>软件工程导论</w:t>
      </w:r>
      <w:r>
        <w:rPr>
          <w:rFonts w:hint="eastAsia"/>
          <w:szCs w:val="21"/>
        </w:rPr>
        <w:t>[M].</w:t>
      </w:r>
      <w:r>
        <w:rPr>
          <w:rFonts w:hint="eastAsia"/>
          <w:szCs w:val="21"/>
        </w:rPr>
        <w:t>北京：清华大学出版社</w:t>
      </w:r>
      <w:r>
        <w:rPr>
          <w:rFonts w:hint="eastAsia"/>
          <w:szCs w:val="21"/>
        </w:rPr>
        <w:t>,</w:t>
      </w:r>
      <w:r>
        <w:rPr>
          <w:szCs w:val="21"/>
        </w:rPr>
        <w:t xml:space="preserve"> </w:t>
      </w:r>
      <w:r>
        <w:rPr>
          <w:rFonts w:hint="eastAsia"/>
          <w:szCs w:val="21"/>
        </w:rPr>
        <w:t>2013.8.</w:t>
      </w:r>
    </w:p>
    <w:p w:rsidR="00F935F8" w:rsidRDefault="00F935F8">
      <w:pPr>
        <w:rPr>
          <w:del w:id="553" w:author="周万怀" w:date="2022-04-24T08:27:00Z"/>
        </w:rPr>
      </w:pPr>
    </w:p>
    <w:p w:rsidR="00F935F8" w:rsidRDefault="00F935F8"/>
    <w:p w:rsidR="00F935F8" w:rsidRDefault="00FD164F">
      <w:pPr>
        <w:pStyle w:val="1"/>
      </w:pPr>
      <w:bookmarkStart w:id="554" w:name="_Toc166818252"/>
      <w:bookmarkStart w:id="555" w:name="_Toc515204426"/>
      <w:bookmarkStart w:id="556" w:name="_Toc495165238"/>
      <w:bookmarkStart w:id="557" w:name="_Toc105951595"/>
      <w:bookmarkEnd w:id="508"/>
      <w:bookmarkEnd w:id="509"/>
      <w:r>
        <w:rPr>
          <w:rFonts w:hint="eastAsia"/>
        </w:rPr>
        <w:lastRenderedPageBreak/>
        <w:t>致</w:t>
      </w:r>
      <w:r>
        <w:rPr>
          <w:rFonts w:hint="eastAsia"/>
        </w:rPr>
        <w:t xml:space="preserve">  </w:t>
      </w:r>
      <w:r>
        <w:rPr>
          <w:rFonts w:hint="eastAsia"/>
        </w:rPr>
        <w:t>谢</w:t>
      </w:r>
      <w:bookmarkEnd w:id="554"/>
      <w:bookmarkEnd w:id="555"/>
      <w:bookmarkEnd w:id="556"/>
      <w:bookmarkEnd w:id="557"/>
    </w:p>
    <w:sectPr w:rsidR="00F935F8">
      <w:headerReference w:type="default" r:id="rId112"/>
      <w:footerReference w:type="default" r:id="rId113"/>
      <w:pgSz w:w="11906" w:h="16838"/>
      <w:pgMar w:top="1418" w:right="1588" w:bottom="1418" w:left="1588" w:header="851" w:footer="851" w:gutter="284"/>
      <w:pgNumType w:start="1"/>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98" w:author="admin" w:date="2022-04-28T19:55:00Z" w:initials="a">
    <w:p w:rsidR="001733B6" w:rsidRDefault="001733B6">
      <w:pPr>
        <w:pStyle w:val="a3"/>
      </w:pPr>
      <w:r>
        <w:rPr>
          <w:rFonts w:hint="eastAsia"/>
        </w:rPr>
        <w:t>2</w:t>
      </w:r>
      <w:r>
        <w:t>.2</w:t>
      </w:r>
      <w:r>
        <w:rPr>
          <w:rFonts w:hint="eastAsia"/>
        </w:rPr>
        <w:t>变成文件</w:t>
      </w:r>
      <w:r>
        <w:rPr>
          <w:rFonts w:hint="eastAsia"/>
        </w:rPr>
        <w:t xml:space="preserve"> </w:t>
      </w:r>
      <w:r>
        <w:t xml:space="preserve"> </w:t>
      </w:r>
      <w:r>
        <w:rPr>
          <w:rFonts w:hint="eastAsia"/>
        </w:rPr>
        <w:t>电影信息变成网页信息</w:t>
      </w:r>
      <w:r>
        <w:rPr>
          <w:rFonts w:hint="eastAsia"/>
        </w:rPr>
        <w:t xml:space="preserve"> </w:t>
      </w:r>
      <w:r>
        <w:t xml:space="preserve"> </w:t>
      </w:r>
      <w:r>
        <w:rPr>
          <w:rFonts w:hint="eastAsia"/>
        </w:rPr>
        <w:t>加上文件</w:t>
      </w:r>
      <w:r>
        <w:rPr>
          <w:rFonts w:hint="eastAsia"/>
        </w:rPr>
        <w:t xml:space="preserve"> </w:t>
      </w:r>
      <w:r>
        <w:rPr>
          <w:rFonts w:hint="eastAsia"/>
        </w:rPr>
        <w:t>原始电影文件</w:t>
      </w:r>
    </w:p>
  </w:comment>
  <w:comment w:id="399" w:author="admin" w:date="2022-04-28T19:56:00Z" w:initials="a">
    <w:p w:rsidR="001733B6" w:rsidRDefault="001733B6">
      <w:pPr>
        <w:pStyle w:val="a3"/>
      </w:pPr>
      <w:r>
        <w:rPr>
          <w:rFonts w:hint="eastAsia"/>
        </w:rPr>
        <w:t>加上协调模块</w:t>
      </w:r>
      <w:r>
        <w:rPr>
          <w:rFonts w:hint="eastAsia"/>
        </w:rPr>
        <w:t xml:space="preserve"> </w:t>
      </w:r>
      <w:r>
        <w:t xml:space="preserve"> </w:t>
      </w:r>
      <w:r>
        <w:rPr>
          <w:rFonts w:hint="eastAsia"/>
        </w:rPr>
        <w:t>变成事务流</w:t>
      </w:r>
    </w:p>
  </w:comment>
  <w:comment w:id="409" w:author="陈 洁" w:date="2022-04-28T09:21:00Z" w:initials="陈">
    <w:p w:rsidR="001733B6" w:rsidRDefault="001733B6">
      <w:pPr>
        <w:pStyle w:val="a3"/>
      </w:pPr>
      <w:proofErr w:type="gramStart"/>
      <w:r>
        <w:rPr>
          <w:rFonts w:hint="eastAsia"/>
        </w:rPr>
        <w:t>爬取需求</w:t>
      </w:r>
      <w:proofErr w:type="gramEnd"/>
      <w:r>
        <w:rPr>
          <w:rFonts w:hint="eastAsia"/>
        </w:rPr>
        <w:t>可以是不一样的</w:t>
      </w:r>
      <w:r>
        <w:rPr>
          <w:rFonts w:hint="eastAsia"/>
        </w:rPr>
        <w:t xml:space="preserve"> </w:t>
      </w:r>
      <w:r>
        <w:rPr>
          <w:rFonts w:hint="eastAsia"/>
        </w:rPr>
        <w:t>这种或不知道怎么描述</w:t>
      </w:r>
    </w:p>
  </w:comment>
  <w:comment w:id="416" w:author="陈 洁" w:date="2022-04-28T09:27:00Z" w:initials="陈">
    <w:p w:rsidR="001733B6" w:rsidRDefault="001733B6">
      <w:pPr>
        <w:pStyle w:val="a3"/>
      </w:pPr>
      <w:r>
        <w:rPr>
          <w:rFonts w:hint="eastAsia"/>
        </w:rPr>
        <w:t>不理解</w:t>
      </w:r>
    </w:p>
  </w:comment>
  <w:comment w:id="417" w:author="陈 洁" w:date="2022-04-28T09:27:00Z" w:initials="陈">
    <w:p w:rsidR="001733B6" w:rsidRDefault="001733B6">
      <w:pPr>
        <w:pStyle w:val="a3"/>
      </w:pPr>
      <w:r>
        <w:rPr>
          <w:rFonts w:hint="eastAsia"/>
        </w:rPr>
        <w:t>不理解含义</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4B91871" w15:done="0"/>
  <w15:commentEx w15:paraId="7C136616" w15:done="0"/>
  <w15:commentEx w15:paraId="17C545CC" w15:done="0"/>
  <w15:commentEx w15:paraId="3B315DDF" w15:done="0"/>
  <w15:commentEx w15:paraId="4E0629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762F" w:rsidRDefault="0043762F">
      <w:r>
        <w:separator/>
      </w:r>
    </w:p>
  </w:endnote>
  <w:endnote w:type="continuationSeparator" w:id="0">
    <w:p w:rsidR="0043762F" w:rsidRDefault="00437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28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宋体-方正超大字符集">
    <w:altName w:val="方正舒体"/>
    <w:charset w:val="86"/>
    <w:family w:val="auto"/>
    <w:pitch w:val="default"/>
    <w:sig w:usb0="00000000" w:usb1="00000000" w:usb2="00000010" w:usb3="00000000" w:csb0="00040000" w:csb1="00000000"/>
  </w:font>
  <w:font w:name="楷体_GB2312">
    <w:altName w:val="楷体"/>
    <w:charset w:val="86"/>
    <w:family w:val="auto"/>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3B6" w:rsidRDefault="001733B6">
    <w:pPr>
      <w:pStyle w:val="a7"/>
      <w:jc w:val="center"/>
      <w:rPr>
        <w:rFonts w:ascii="黑体" w:eastAsia="黑体" w:hAnsi="黑体"/>
        <w:sz w:val="21"/>
        <w:szCs w:val="21"/>
      </w:rPr>
    </w:pPr>
    <w:r>
      <w:rPr>
        <w:rFonts w:ascii="黑体" w:eastAsia="黑体" w:hAnsi="黑体"/>
        <w:sz w:val="21"/>
        <w:szCs w:val="21"/>
      </w:rPr>
      <w:fldChar w:fldCharType="begin"/>
    </w:r>
    <w:r>
      <w:rPr>
        <w:rFonts w:ascii="黑体" w:eastAsia="黑体" w:hAnsi="黑体"/>
        <w:sz w:val="21"/>
        <w:szCs w:val="21"/>
      </w:rPr>
      <w:instrText xml:space="preserve"> PAGE </w:instrText>
    </w:r>
    <w:r>
      <w:rPr>
        <w:rFonts w:ascii="黑体" w:eastAsia="黑体" w:hAnsi="黑体"/>
        <w:sz w:val="21"/>
        <w:szCs w:val="21"/>
      </w:rPr>
      <w:fldChar w:fldCharType="separate"/>
    </w:r>
    <w:r w:rsidR="00353618">
      <w:rPr>
        <w:rFonts w:ascii="黑体" w:eastAsia="黑体" w:hAnsi="黑体"/>
        <w:noProof/>
        <w:sz w:val="21"/>
        <w:szCs w:val="21"/>
      </w:rPr>
      <w:t>II</w:t>
    </w:r>
    <w:r>
      <w:rPr>
        <w:rFonts w:ascii="黑体" w:eastAsia="黑体" w:hAnsi="黑体"/>
        <w:sz w:val="21"/>
        <w:szCs w:val="21"/>
      </w:rPr>
      <w:fldChar w:fldCharType="end"/>
    </w:r>
    <w:r>
      <w:rPr>
        <w:rFonts w:ascii="黑体" w:eastAsia="黑体" w:hAnsi="黑体"/>
        <w:sz w:val="21"/>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3B6" w:rsidRDefault="001733B6">
    <w:pPr>
      <w:pStyle w:val="a7"/>
      <w:jc w:val="center"/>
      <w:rPr>
        <w:rFonts w:ascii="黑体" w:eastAsia="黑体" w:hAnsi="黑体"/>
        <w:sz w:val="21"/>
        <w:szCs w:val="21"/>
      </w:rPr>
    </w:pPr>
    <w:r>
      <w:rPr>
        <w:rFonts w:ascii="黑体" w:eastAsia="黑体" w:hAnsi="黑体" w:hint="eastAsia"/>
        <w:sz w:val="21"/>
        <w:szCs w:val="21"/>
      </w:rPr>
      <w:t>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8299543"/>
    </w:sdtPr>
    <w:sdtEndPr>
      <w:rPr>
        <w:rFonts w:ascii="黑体" w:eastAsia="黑体" w:hAnsi="黑体"/>
        <w:sz w:val="21"/>
        <w:szCs w:val="21"/>
      </w:rPr>
    </w:sdtEndPr>
    <w:sdtContent>
      <w:p w:rsidR="001733B6" w:rsidRDefault="001733B6">
        <w:pPr>
          <w:pStyle w:val="a7"/>
          <w:jc w:val="center"/>
          <w:rPr>
            <w:rFonts w:ascii="黑体" w:eastAsia="黑体" w:hAnsi="黑体"/>
            <w:sz w:val="21"/>
            <w:szCs w:val="21"/>
          </w:rPr>
        </w:pPr>
        <w:r>
          <w:rPr>
            <w:rFonts w:ascii="黑体" w:eastAsia="黑体" w:hAnsi="黑体"/>
            <w:sz w:val="21"/>
            <w:szCs w:val="21"/>
          </w:rPr>
          <w:fldChar w:fldCharType="begin"/>
        </w:r>
        <w:r>
          <w:rPr>
            <w:rFonts w:ascii="黑体" w:eastAsia="黑体" w:hAnsi="黑体"/>
            <w:sz w:val="21"/>
            <w:szCs w:val="21"/>
          </w:rPr>
          <w:instrText>PAGE   \* MERGEFORMAT</w:instrText>
        </w:r>
        <w:r>
          <w:rPr>
            <w:rFonts w:ascii="黑体" w:eastAsia="黑体" w:hAnsi="黑体"/>
            <w:sz w:val="21"/>
            <w:szCs w:val="21"/>
          </w:rPr>
          <w:fldChar w:fldCharType="separate"/>
        </w:r>
        <w:r w:rsidR="00353618" w:rsidRPr="00353618">
          <w:rPr>
            <w:rFonts w:ascii="黑体" w:eastAsia="黑体" w:hAnsi="黑体"/>
            <w:noProof/>
            <w:sz w:val="21"/>
            <w:szCs w:val="21"/>
            <w:lang w:val="zh-CN"/>
          </w:rPr>
          <w:t>75</w:t>
        </w:r>
        <w:r>
          <w:rPr>
            <w:rFonts w:ascii="黑体" w:eastAsia="黑体" w:hAnsi="黑体"/>
            <w:sz w:val="21"/>
            <w:szCs w:val="21"/>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762F" w:rsidRDefault="0043762F">
      <w:r>
        <w:separator/>
      </w:r>
    </w:p>
  </w:footnote>
  <w:footnote w:type="continuationSeparator" w:id="0">
    <w:p w:rsidR="0043762F" w:rsidRDefault="004376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3B6" w:rsidRDefault="001733B6">
    <w:pPr>
      <w:pStyle w:val="a8"/>
      <w:pBdr>
        <w:bottom w:val="none" w:sz="0" w:space="1"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3B6" w:rsidRDefault="001733B6">
    <w:pPr>
      <w:pStyle w:val="a8"/>
    </w:pPr>
    <w:r>
      <w:rPr>
        <w:rFonts w:ascii="黑体" w:eastAsia="黑体" w:hint="eastAsia"/>
        <w:sz w:val="21"/>
        <w:szCs w:val="21"/>
      </w:rPr>
      <w:t>安徽财经大学管理科学与工程学院</w:t>
    </w:r>
    <w:r>
      <w:rPr>
        <w:rFonts w:ascii="黑体" w:eastAsia="黑体" w:hAnsi="宋体" w:hint="eastAsia"/>
        <w:sz w:val="21"/>
        <w:szCs w:val="21"/>
      </w:rPr>
      <w:t>本科</w:t>
    </w:r>
    <w:r>
      <w:rPr>
        <w:rFonts w:ascii="黑体" w:eastAsia="黑体" w:hint="eastAsia"/>
        <w:sz w:val="21"/>
        <w:szCs w:val="21"/>
      </w:rPr>
      <w:t>毕业设计</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3B6" w:rsidRDefault="001733B6">
    <w:pPr>
      <w:pStyle w:val="a8"/>
    </w:pPr>
    <w:r>
      <w:rPr>
        <w:rFonts w:ascii="黑体" w:eastAsia="黑体" w:hint="eastAsia"/>
        <w:sz w:val="21"/>
        <w:szCs w:val="21"/>
      </w:rPr>
      <w:t>安徽财经大学管理科学与工程学院</w:t>
    </w:r>
    <w:r>
      <w:rPr>
        <w:rFonts w:ascii="黑体" w:eastAsia="黑体" w:hAnsi="宋体" w:hint="eastAsia"/>
        <w:sz w:val="21"/>
        <w:szCs w:val="21"/>
      </w:rPr>
      <w:t>本科</w:t>
    </w:r>
    <w:r>
      <w:rPr>
        <w:rFonts w:ascii="黑体" w:eastAsia="黑体" w:hint="eastAsia"/>
        <w:sz w:val="21"/>
        <w:szCs w:val="21"/>
      </w:rPr>
      <w:t>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3AF9E7"/>
    <w:multiLevelType w:val="singleLevel"/>
    <w:tmpl w:val="EA3AF9E7"/>
    <w:lvl w:ilvl="0">
      <w:start w:val="1"/>
      <w:numFmt w:val="decimal"/>
      <w:lvlText w:val="(%1)"/>
      <w:lvlJc w:val="left"/>
      <w:pPr>
        <w:ind w:left="425" w:hanging="425"/>
      </w:pPr>
      <w:rPr>
        <w:rFonts w:hint="default"/>
      </w:rPr>
    </w:lvl>
  </w:abstractNum>
  <w:abstractNum w:abstractNumId="1">
    <w:nsid w:val="0A4B08CC"/>
    <w:multiLevelType w:val="multilevel"/>
    <w:tmpl w:val="0A4B08C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
    <w:nsid w:val="0B3D4417"/>
    <w:multiLevelType w:val="hybridMultilevel"/>
    <w:tmpl w:val="12E680E0"/>
    <w:lvl w:ilvl="0" w:tplc="6B169DA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C82F5C"/>
    <w:multiLevelType w:val="multilevel"/>
    <w:tmpl w:val="0BC82F5C"/>
    <w:lvl w:ilvl="0">
      <w:start w:val="1"/>
      <w:numFmt w:val="decimal"/>
      <w:lvlText w:val="%1."/>
      <w:lvlJc w:val="left"/>
      <w:pPr>
        <w:ind w:left="620" w:hanging="420"/>
      </w:pPr>
    </w:lvl>
    <w:lvl w:ilvl="1">
      <w:start w:val="1"/>
      <w:numFmt w:val="decimal"/>
      <w:lvlText w:val="（%2）"/>
      <w:lvlJc w:val="left"/>
      <w:pPr>
        <w:ind w:left="2121" w:hanging="420"/>
      </w:pPr>
    </w:lvl>
    <w:lvl w:ilvl="2">
      <w:start w:val="1"/>
      <w:numFmt w:val="decimal"/>
      <w:isLgl/>
      <w:lvlText w:val="%1.%2.%3"/>
      <w:lvlJc w:val="left"/>
      <w:pPr>
        <w:ind w:left="920" w:hanging="720"/>
      </w:pPr>
      <w:rPr>
        <w:rFonts w:hint="default"/>
      </w:rPr>
    </w:lvl>
    <w:lvl w:ilvl="3">
      <w:start w:val="1"/>
      <w:numFmt w:val="decimal"/>
      <w:isLgl/>
      <w:lvlText w:val="%1.%2.%3.%4"/>
      <w:lvlJc w:val="left"/>
      <w:pPr>
        <w:ind w:left="920" w:hanging="720"/>
      </w:pPr>
      <w:rPr>
        <w:rFonts w:hint="default"/>
      </w:rPr>
    </w:lvl>
    <w:lvl w:ilvl="4">
      <w:start w:val="1"/>
      <w:numFmt w:val="decimal"/>
      <w:isLgl/>
      <w:lvlText w:val="%1.%2.%3.%4.%5"/>
      <w:lvlJc w:val="left"/>
      <w:pPr>
        <w:ind w:left="1280" w:hanging="1080"/>
      </w:pPr>
      <w:rPr>
        <w:rFonts w:hint="default"/>
      </w:rPr>
    </w:lvl>
    <w:lvl w:ilvl="5">
      <w:start w:val="1"/>
      <w:numFmt w:val="decimal"/>
      <w:isLgl/>
      <w:lvlText w:val="%1.%2.%3.%4.%5.%6"/>
      <w:lvlJc w:val="left"/>
      <w:pPr>
        <w:ind w:left="1280" w:hanging="1080"/>
      </w:pPr>
      <w:rPr>
        <w:rFonts w:hint="default"/>
      </w:rPr>
    </w:lvl>
    <w:lvl w:ilvl="6">
      <w:start w:val="1"/>
      <w:numFmt w:val="decimal"/>
      <w:isLgl/>
      <w:lvlText w:val="%1.%2.%3.%4.%5.%6.%7"/>
      <w:lvlJc w:val="left"/>
      <w:pPr>
        <w:ind w:left="1280" w:hanging="1080"/>
      </w:pPr>
      <w:rPr>
        <w:rFonts w:hint="default"/>
      </w:rPr>
    </w:lvl>
    <w:lvl w:ilvl="7">
      <w:start w:val="1"/>
      <w:numFmt w:val="decimal"/>
      <w:isLgl/>
      <w:lvlText w:val="%1.%2.%3.%4.%5.%6.%7.%8"/>
      <w:lvlJc w:val="left"/>
      <w:pPr>
        <w:ind w:left="1640" w:hanging="1440"/>
      </w:pPr>
      <w:rPr>
        <w:rFonts w:hint="default"/>
      </w:rPr>
    </w:lvl>
    <w:lvl w:ilvl="8">
      <w:start w:val="1"/>
      <w:numFmt w:val="decimal"/>
      <w:isLgl/>
      <w:lvlText w:val="%1.%2.%3.%4.%5.%6.%7.%8.%9"/>
      <w:lvlJc w:val="left"/>
      <w:pPr>
        <w:ind w:left="1640" w:hanging="1440"/>
      </w:pPr>
      <w:rPr>
        <w:rFonts w:hint="default"/>
      </w:rPr>
    </w:lvl>
  </w:abstractNum>
  <w:abstractNum w:abstractNumId="4">
    <w:nsid w:val="173C0756"/>
    <w:multiLevelType w:val="multilevel"/>
    <w:tmpl w:val="173C0756"/>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5">
    <w:nsid w:val="1F134D85"/>
    <w:multiLevelType w:val="multilevel"/>
    <w:tmpl w:val="1F134D85"/>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26653A30"/>
    <w:multiLevelType w:val="multilevel"/>
    <w:tmpl w:val="26653A30"/>
    <w:lvl w:ilvl="0">
      <w:start w:val="1"/>
      <w:numFmt w:val="lowerLetter"/>
      <w:lvlText w:val="%1)"/>
      <w:lvlJc w:val="left"/>
      <w:pPr>
        <w:ind w:left="1680" w:hanging="420"/>
      </w:pPr>
    </w:lvl>
    <w:lvl w:ilvl="1">
      <w:start w:val="2"/>
      <w:numFmt w:val="decimal"/>
      <w:lvlText w:val="（%2）"/>
      <w:lvlJc w:val="left"/>
      <w:pPr>
        <w:ind w:left="2400" w:hanging="720"/>
      </w:pPr>
      <w:rPr>
        <w:rFonts w:hint="default"/>
      </w:r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7">
    <w:nsid w:val="2A8C6FA4"/>
    <w:multiLevelType w:val="multilevel"/>
    <w:tmpl w:val="2A8C6F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2B4E1D74"/>
    <w:multiLevelType w:val="multilevel"/>
    <w:tmpl w:val="2B4E1D74"/>
    <w:lvl w:ilvl="0">
      <w:start w:val="1"/>
      <w:numFmt w:val="lowerLetter"/>
      <w:lvlText w:val="%1)"/>
      <w:lvlJc w:val="left"/>
      <w:pPr>
        <w:ind w:left="2159" w:hanging="420"/>
      </w:pPr>
    </w:lvl>
    <w:lvl w:ilvl="1">
      <w:start w:val="1"/>
      <w:numFmt w:val="lowerLetter"/>
      <w:lvlText w:val="%2)"/>
      <w:lvlJc w:val="left"/>
      <w:pPr>
        <w:ind w:left="2579" w:hanging="420"/>
      </w:pPr>
    </w:lvl>
    <w:lvl w:ilvl="2">
      <w:start w:val="1"/>
      <w:numFmt w:val="lowerRoman"/>
      <w:lvlText w:val="%3."/>
      <w:lvlJc w:val="right"/>
      <w:pPr>
        <w:ind w:left="2999" w:hanging="420"/>
      </w:pPr>
    </w:lvl>
    <w:lvl w:ilvl="3">
      <w:start w:val="1"/>
      <w:numFmt w:val="decimal"/>
      <w:lvlText w:val="%4."/>
      <w:lvlJc w:val="left"/>
      <w:pPr>
        <w:ind w:left="3419" w:hanging="420"/>
      </w:pPr>
    </w:lvl>
    <w:lvl w:ilvl="4">
      <w:start w:val="1"/>
      <w:numFmt w:val="lowerLetter"/>
      <w:lvlText w:val="%5)"/>
      <w:lvlJc w:val="left"/>
      <w:pPr>
        <w:ind w:left="3839" w:hanging="420"/>
      </w:pPr>
    </w:lvl>
    <w:lvl w:ilvl="5">
      <w:start w:val="1"/>
      <w:numFmt w:val="lowerRoman"/>
      <w:lvlText w:val="%6."/>
      <w:lvlJc w:val="right"/>
      <w:pPr>
        <w:ind w:left="4259" w:hanging="420"/>
      </w:pPr>
    </w:lvl>
    <w:lvl w:ilvl="6">
      <w:start w:val="1"/>
      <w:numFmt w:val="decimal"/>
      <w:lvlText w:val="%7."/>
      <w:lvlJc w:val="left"/>
      <w:pPr>
        <w:ind w:left="4679" w:hanging="420"/>
      </w:pPr>
    </w:lvl>
    <w:lvl w:ilvl="7">
      <w:start w:val="1"/>
      <w:numFmt w:val="lowerLetter"/>
      <w:lvlText w:val="%8)"/>
      <w:lvlJc w:val="left"/>
      <w:pPr>
        <w:ind w:left="5099" w:hanging="420"/>
      </w:pPr>
    </w:lvl>
    <w:lvl w:ilvl="8">
      <w:start w:val="1"/>
      <w:numFmt w:val="lowerRoman"/>
      <w:lvlText w:val="%9."/>
      <w:lvlJc w:val="right"/>
      <w:pPr>
        <w:ind w:left="5519" w:hanging="420"/>
      </w:pPr>
    </w:lvl>
  </w:abstractNum>
  <w:abstractNum w:abstractNumId="9">
    <w:nsid w:val="46A45205"/>
    <w:multiLevelType w:val="multilevel"/>
    <w:tmpl w:val="46A45205"/>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89B1902"/>
    <w:multiLevelType w:val="multilevel"/>
    <w:tmpl w:val="489B1902"/>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4D9F0813"/>
    <w:multiLevelType w:val="multilevel"/>
    <w:tmpl w:val="4D9F0813"/>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524C03FF"/>
    <w:multiLevelType w:val="multilevel"/>
    <w:tmpl w:val="524C03FF"/>
    <w:lvl w:ilvl="0">
      <w:start w:val="1"/>
      <w:numFmt w:val="decimal"/>
      <w:lvlText w:val="(%1)"/>
      <w:lvlJc w:val="left"/>
      <w:pPr>
        <w:ind w:left="846" w:hanging="420"/>
      </w:pPr>
      <w:rPr>
        <w:rFonts w:hint="default"/>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13">
    <w:nsid w:val="5C877FC8"/>
    <w:multiLevelType w:val="multilevel"/>
    <w:tmpl w:val="5C877FC8"/>
    <w:lvl w:ilvl="0">
      <w:start w:val="1"/>
      <w:numFmt w:val="decimal"/>
      <w:lvlText w:val="%1）"/>
      <w:lvlJc w:val="left"/>
      <w:pPr>
        <w:ind w:left="1137" w:hanging="360"/>
      </w:pPr>
      <w:rPr>
        <w:rFonts w:hint="default"/>
      </w:rPr>
    </w:lvl>
    <w:lvl w:ilvl="1">
      <w:start w:val="1"/>
      <w:numFmt w:val="lowerLetter"/>
      <w:lvlText w:val="%2)"/>
      <w:lvlJc w:val="left"/>
      <w:pPr>
        <w:ind w:left="1617" w:hanging="420"/>
      </w:pPr>
    </w:lvl>
    <w:lvl w:ilvl="2">
      <w:start w:val="1"/>
      <w:numFmt w:val="lowerRoman"/>
      <w:lvlText w:val="%3."/>
      <w:lvlJc w:val="right"/>
      <w:pPr>
        <w:ind w:left="2037" w:hanging="420"/>
      </w:pPr>
    </w:lvl>
    <w:lvl w:ilvl="3">
      <w:start w:val="1"/>
      <w:numFmt w:val="decimal"/>
      <w:lvlText w:val="%4."/>
      <w:lvlJc w:val="left"/>
      <w:pPr>
        <w:ind w:left="2457" w:hanging="420"/>
      </w:pPr>
    </w:lvl>
    <w:lvl w:ilvl="4">
      <w:start w:val="1"/>
      <w:numFmt w:val="lowerLetter"/>
      <w:lvlText w:val="%5)"/>
      <w:lvlJc w:val="left"/>
      <w:pPr>
        <w:ind w:left="2877" w:hanging="420"/>
      </w:pPr>
    </w:lvl>
    <w:lvl w:ilvl="5">
      <w:start w:val="1"/>
      <w:numFmt w:val="lowerRoman"/>
      <w:lvlText w:val="%6."/>
      <w:lvlJc w:val="right"/>
      <w:pPr>
        <w:ind w:left="3297" w:hanging="420"/>
      </w:pPr>
    </w:lvl>
    <w:lvl w:ilvl="6">
      <w:start w:val="1"/>
      <w:numFmt w:val="decimal"/>
      <w:lvlText w:val="%7."/>
      <w:lvlJc w:val="left"/>
      <w:pPr>
        <w:ind w:left="3717" w:hanging="420"/>
      </w:pPr>
    </w:lvl>
    <w:lvl w:ilvl="7">
      <w:start w:val="1"/>
      <w:numFmt w:val="lowerLetter"/>
      <w:lvlText w:val="%8)"/>
      <w:lvlJc w:val="left"/>
      <w:pPr>
        <w:ind w:left="4137" w:hanging="420"/>
      </w:pPr>
    </w:lvl>
    <w:lvl w:ilvl="8">
      <w:start w:val="1"/>
      <w:numFmt w:val="lowerRoman"/>
      <w:lvlText w:val="%9."/>
      <w:lvlJc w:val="right"/>
      <w:pPr>
        <w:ind w:left="4557" w:hanging="420"/>
      </w:pPr>
    </w:lvl>
  </w:abstractNum>
  <w:abstractNum w:abstractNumId="14">
    <w:nsid w:val="6CDE5B36"/>
    <w:multiLevelType w:val="multilevel"/>
    <w:tmpl w:val="6CDE5B36"/>
    <w:lvl w:ilvl="0">
      <w:start w:val="1"/>
      <w:numFmt w:val="decimal"/>
      <w:lvlText w:val="%1)"/>
      <w:lvlJc w:val="left"/>
      <w:pPr>
        <w:ind w:left="1260" w:hanging="420"/>
      </w:pPr>
    </w:lvl>
    <w:lvl w:ilvl="1">
      <w:start w:val="3"/>
      <w:numFmt w:val="decimal"/>
      <w:lvlText w:val="%2）"/>
      <w:lvlJc w:val="left"/>
      <w:pPr>
        <w:ind w:left="1620" w:hanging="360"/>
      </w:pPr>
      <w:rPr>
        <w:rFonts w:hint="default"/>
      </w:r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5">
    <w:nsid w:val="75CB3A8C"/>
    <w:multiLevelType w:val="multilevel"/>
    <w:tmpl w:val="75CB3A8C"/>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nsid w:val="7A804CDF"/>
    <w:multiLevelType w:val="multilevel"/>
    <w:tmpl w:val="7A804CDF"/>
    <w:lvl w:ilvl="0">
      <w:start w:val="1"/>
      <w:numFmt w:val="decimal"/>
      <w:lvlText w:val="(%1)"/>
      <w:lvlJc w:val="left"/>
      <w:pPr>
        <w:ind w:left="846" w:hanging="420"/>
      </w:pPr>
      <w:rPr>
        <w:rFonts w:hint="default"/>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num w:numId="1">
    <w:abstractNumId w:val="13"/>
  </w:num>
  <w:num w:numId="2">
    <w:abstractNumId w:val="15"/>
  </w:num>
  <w:num w:numId="3">
    <w:abstractNumId w:val="14"/>
  </w:num>
  <w:num w:numId="4">
    <w:abstractNumId w:val="1"/>
  </w:num>
  <w:num w:numId="5">
    <w:abstractNumId w:val="6"/>
  </w:num>
  <w:num w:numId="6">
    <w:abstractNumId w:val="4"/>
  </w:num>
  <w:num w:numId="7">
    <w:abstractNumId w:val="8"/>
  </w:num>
  <w:num w:numId="8">
    <w:abstractNumId w:val="10"/>
  </w:num>
  <w:num w:numId="9">
    <w:abstractNumId w:val="0"/>
  </w:num>
  <w:num w:numId="10">
    <w:abstractNumId w:val="11"/>
  </w:num>
  <w:num w:numId="11">
    <w:abstractNumId w:val="9"/>
  </w:num>
  <w:num w:numId="12">
    <w:abstractNumId w:val="16"/>
  </w:num>
  <w:num w:numId="13">
    <w:abstractNumId w:val="12"/>
  </w:num>
  <w:num w:numId="14">
    <w:abstractNumId w:val="3"/>
  </w:num>
  <w:num w:numId="15">
    <w:abstractNumId w:val="7"/>
  </w:num>
  <w:num w:numId="16">
    <w:abstractNumId w:val="5"/>
  </w:num>
  <w:num w:numId="17">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dell">
    <w15:presenceInfo w15:providerId="None" w15:userId="dell"/>
  </w15:person>
  <w15:person w15:author="周万怀">
    <w15:presenceInfo w15:providerId="None" w15:userId="周万怀"/>
  </w15:person>
  <w15:person w15:author="admin">
    <w15:presenceInfo w15:providerId="None" w15:userId="admin"/>
  </w15:person>
  <w15:person w15:author="陈 洁">
    <w15:presenceInfo w15:providerId="None" w15:userId="陈 洁"/>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27F3"/>
    <w:rsid w:val="00000418"/>
    <w:rsid w:val="0000130E"/>
    <w:rsid w:val="00001BF6"/>
    <w:rsid w:val="00001F25"/>
    <w:rsid w:val="000020DA"/>
    <w:rsid w:val="000027A0"/>
    <w:rsid w:val="00002ECD"/>
    <w:rsid w:val="00002F60"/>
    <w:rsid w:val="000036DD"/>
    <w:rsid w:val="00003ADB"/>
    <w:rsid w:val="0000415D"/>
    <w:rsid w:val="00004968"/>
    <w:rsid w:val="00005606"/>
    <w:rsid w:val="0000569B"/>
    <w:rsid w:val="00005850"/>
    <w:rsid w:val="00006443"/>
    <w:rsid w:val="00006A83"/>
    <w:rsid w:val="00006A95"/>
    <w:rsid w:val="00007EFD"/>
    <w:rsid w:val="000100A7"/>
    <w:rsid w:val="00010394"/>
    <w:rsid w:val="000107B9"/>
    <w:rsid w:val="00011180"/>
    <w:rsid w:val="00011471"/>
    <w:rsid w:val="00011869"/>
    <w:rsid w:val="000123B9"/>
    <w:rsid w:val="00012982"/>
    <w:rsid w:val="00012C44"/>
    <w:rsid w:val="0001498B"/>
    <w:rsid w:val="00014D72"/>
    <w:rsid w:val="00015B94"/>
    <w:rsid w:val="00015E00"/>
    <w:rsid w:val="00015E0C"/>
    <w:rsid w:val="0001663A"/>
    <w:rsid w:val="00016A45"/>
    <w:rsid w:val="00017585"/>
    <w:rsid w:val="00017759"/>
    <w:rsid w:val="00017A4F"/>
    <w:rsid w:val="00020817"/>
    <w:rsid w:val="000208D0"/>
    <w:rsid w:val="00020973"/>
    <w:rsid w:val="00021D79"/>
    <w:rsid w:val="000230AC"/>
    <w:rsid w:val="00023723"/>
    <w:rsid w:val="00023DC1"/>
    <w:rsid w:val="00024E5C"/>
    <w:rsid w:val="000259D9"/>
    <w:rsid w:val="0002625D"/>
    <w:rsid w:val="000266D1"/>
    <w:rsid w:val="00026C82"/>
    <w:rsid w:val="000277BB"/>
    <w:rsid w:val="00027AD1"/>
    <w:rsid w:val="00027CC8"/>
    <w:rsid w:val="00027DB2"/>
    <w:rsid w:val="000308AA"/>
    <w:rsid w:val="00030F9D"/>
    <w:rsid w:val="000311FF"/>
    <w:rsid w:val="00031BC6"/>
    <w:rsid w:val="00031F76"/>
    <w:rsid w:val="00034317"/>
    <w:rsid w:val="00034350"/>
    <w:rsid w:val="0003448B"/>
    <w:rsid w:val="00034AFD"/>
    <w:rsid w:val="00034F37"/>
    <w:rsid w:val="0003544B"/>
    <w:rsid w:val="00036E69"/>
    <w:rsid w:val="000377A3"/>
    <w:rsid w:val="00037D4C"/>
    <w:rsid w:val="000405E9"/>
    <w:rsid w:val="00040A53"/>
    <w:rsid w:val="0004358D"/>
    <w:rsid w:val="000440DB"/>
    <w:rsid w:val="00044343"/>
    <w:rsid w:val="000449D9"/>
    <w:rsid w:val="00045931"/>
    <w:rsid w:val="00045E67"/>
    <w:rsid w:val="00045F0A"/>
    <w:rsid w:val="00045F6A"/>
    <w:rsid w:val="00046569"/>
    <w:rsid w:val="00046B09"/>
    <w:rsid w:val="00047AFA"/>
    <w:rsid w:val="00047F1A"/>
    <w:rsid w:val="00051192"/>
    <w:rsid w:val="00051B38"/>
    <w:rsid w:val="00052302"/>
    <w:rsid w:val="0005393D"/>
    <w:rsid w:val="000543DC"/>
    <w:rsid w:val="00054B99"/>
    <w:rsid w:val="00054C29"/>
    <w:rsid w:val="00054FE8"/>
    <w:rsid w:val="000554AA"/>
    <w:rsid w:val="0005612D"/>
    <w:rsid w:val="000561B1"/>
    <w:rsid w:val="00056740"/>
    <w:rsid w:val="00056AB7"/>
    <w:rsid w:val="0005785F"/>
    <w:rsid w:val="00057D21"/>
    <w:rsid w:val="00060AA4"/>
    <w:rsid w:val="00060C93"/>
    <w:rsid w:val="0006137E"/>
    <w:rsid w:val="00061685"/>
    <w:rsid w:val="00061B09"/>
    <w:rsid w:val="00061CF7"/>
    <w:rsid w:val="00061FDF"/>
    <w:rsid w:val="00062153"/>
    <w:rsid w:val="00062A02"/>
    <w:rsid w:val="00062C26"/>
    <w:rsid w:val="00062D6B"/>
    <w:rsid w:val="000633F1"/>
    <w:rsid w:val="000639C2"/>
    <w:rsid w:val="00064867"/>
    <w:rsid w:val="00064EC3"/>
    <w:rsid w:val="0006677D"/>
    <w:rsid w:val="000668A0"/>
    <w:rsid w:val="000675AE"/>
    <w:rsid w:val="000677ED"/>
    <w:rsid w:val="000679EE"/>
    <w:rsid w:val="0007047F"/>
    <w:rsid w:val="0007063F"/>
    <w:rsid w:val="00071106"/>
    <w:rsid w:val="00071240"/>
    <w:rsid w:val="00071639"/>
    <w:rsid w:val="00071672"/>
    <w:rsid w:val="00071BDB"/>
    <w:rsid w:val="00071CC8"/>
    <w:rsid w:val="00071EA8"/>
    <w:rsid w:val="0007263D"/>
    <w:rsid w:val="000733AA"/>
    <w:rsid w:val="0007370A"/>
    <w:rsid w:val="000737D8"/>
    <w:rsid w:val="00073FEA"/>
    <w:rsid w:val="00077190"/>
    <w:rsid w:val="0007790F"/>
    <w:rsid w:val="00080193"/>
    <w:rsid w:val="00080368"/>
    <w:rsid w:val="00081A98"/>
    <w:rsid w:val="00081E2B"/>
    <w:rsid w:val="00081EBA"/>
    <w:rsid w:val="0008225D"/>
    <w:rsid w:val="00082693"/>
    <w:rsid w:val="000828D8"/>
    <w:rsid w:val="00082E60"/>
    <w:rsid w:val="00083AAF"/>
    <w:rsid w:val="00084251"/>
    <w:rsid w:val="00084599"/>
    <w:rsid w:val="00084E57"/>
    <w:rsid w:val="00085213"/>
    <w:rsid w:val="000853CD"/>
    <w:rsid w:val="000853F2"/>
    <w:rsid w:val="00085578"/>
    <w:rsid w:val="00090032"/>
    <w:rsid w:val="00090BF4"/>
    <w:rsid w:val="00091FFB"/>
    <w:rsid w:val="000925D9"/>
    <w:rsid w:val="00092D0C"/>
    <w:rsid w:val="000931BD"/>
    <w:rsid w:val="000931FC"/>
    <w:rsid w:val="000936C1"/>
    <w:rsid w:val="000943E5"/>
    <w:rsid w:val="00094AA2"/>
    <w:rsid w:val="00094F70"/>
    <w:rsid w:val="000A00CB"/>
    <w:rsid w:val="000A0190"/>
    <w:rsid w:val="000A09CA"/>
    <w:rsid w:val="000A0A3B"/>
    <w:rsid w:val="000A0B3F"/>
    <w:rsid w:val="000A108F"/>
    <w:rsid w:val="000A1340"/>
    <w:rsid w:val="000A29E7"/>
    <w:rsid w:val="000A2EE4"/>
    <w:rsid w:val="000A33F3"/>
    <w:rsid w:val="000A3E41"/>
    <w:rsid w:val="000A45D4"/>
    <w:rsid w:val="000A4DCA"/>
    <w:rsid w:val="000A4DEA"/>
    <w:rsid w:val="000A68B4"/>
    <w:rsid w:val="000A6DE2"/>
    <w:rsid w:val="000A724B"/>
    <w:rsid w:val="000A74B2"/>
    <w:rsid w:val="000A76F2"/>
    <w:rsid w:val="000A77F0"/>
    <w:rsid w:val="000B0181"/>
    <w:rsid w:val="000B041B"/>
    <w:rsid w:val="000B115B"/>
    <w:rsid w:val="000B1832"/>
    <w:rsid w:val="000B1F7C"/>
    <w:rsid w:val="000B251A"/>
    <w:rsid w:val="000B3281"/>
    <w:rsid w:val="000B4075"/>
    <w:rsid w:val="000B4460"/>
    <w:rsid w:val="000B45F9"/>
    <w:rsid w:val="000B537E"/>
    <w:rsid w:val="000B569E"/>
    <w:rsid w:val="000B6167"/>
    <w:rsid w:val="000B619C"/>
    <w:rsid w:val="000B63AB"/>
    <w:rsid w:val="000B760B"/>
    <w:rsid w:val="000B7CFF"/>
    <w:rsid w:val="000B7EC4"/>
    <w:rsid w:val="000C017F"/>
    <w:rsid w:val="000C0251"/>
    <w:rsid w:val="000C0D02"/>
    <w:rsid w:val="000C0D4E"/>
    <w:rsid w:val="000C0FF7"/>
    <w:rsid w:val="000C1E33"/>
    <w:rsid w:val="000C2178"/>
    <w:rsid w:val="000C255E"/>
    <w:rsid w:val="000C4AC7"/>
    <w:rsid w:val="000C585C"/>
    <w:rsid w:val="000C59F6"/>
    <w:rsid w:val="000C60B9"/>
    <w:rsid w:val="000C69C4"/>
    <w:rsid w:val="000C6A2E"/>
    <w:rsid w:val="000C7CD6"/>
    <w:rsid w:val="000C7DBF"/>
    <w:rsid w:val="000D07FE"/>
    <w:rsid w:val="000D1026"/>
    <w:rsid w:val="000D110E"/>
    <w:rsid w:val="000D1277"/>
    <w:rsid w:val="000D25E3"/>
    <w:rsid w:val="000D2CA5"/>
    <w:rsid w:val="000D2F2E"/>
    <w:rsid w:val="000D3481"/>
    <w:rsid w:val="000D3760"/>
    <w:rsid w:val="000D382E"/>
    <w:rsid w:val="000D3BF5"/>
    <w:rsid w:val="000D411C"/>
    <w:rsid w:val="000D41F3"/>
    <w:rsid w:val="000D43F3"/>
    <w:rsid w:val="000D5546"/>
    <w:rsid w:val="000D5DA6"/>
    <w:rsid w:val="000D6239"/>
    <w:rsid w:val="000D6964"/>
    <w:rsid w:val="000D762B"/>
    <w:rsid w:val="000E0286"/>
    <w:rsid w:val="000E096C"/>
    <w:rsid w:val="000E0B80"/>
    <w:rsid w:val="000E246D"/>
    <w:rsid w:val="000E31AA"/>
    <w:rsid w:val="000E3734"/>
    <w:rsid w:val="000E4CB4"/>
    <w:rsid w:val="000E4FB3"/>
    <w:rsid w:val="000E51EE"/>
    <w:rsid w:val="000E62B7"/>
    <w:rsid w:val="000E6A94"/>
    <w:rsid w:val="000E6B0E"/>
    <w:rsid w:val="000E6B1A"/>
    <w:rsid w:val="000F037C"/>
    <w:rsid w:val="000F08CF"/>
    <w:rsid w:val="000F1F7B"/>
    <w:rsid w:val="000F2E31"/>
    <w:rsid w:val="000F30C7"/>
    <w:rsid w:val="000F30F7"/>
    <w:rsid w:val="000F35CA"/>
    <w:rsid w:val="000F3C68"/>
    <w:rsid w:val="000F47C1"/>
    <w:rsid w:val="000F4871"/>
    <w:rsid w:val="000F5093"/>
    <w:rsid w:val="000F5C34"/>
    <w:rsid w:val="000F61B0"/>
    <w:rsid w:val="000F6446"/>
    <w:rsid w:val="000F7B71"/>
    <w:rsid w:val="001002F2"/>
    <w:rsid w:val="001007DE"/>
    <w:rsid w:val="0010090F"/>
    <w:rsid w:val="00100DA6"/>
    <w:rsid w:val="00101277"/>
    <w:rsid w:val="001028A8"/>
    <w:rsid w:val="00102A50"/>
    <w:rsid w:val="00103676"/>
    <w:rsid w:val="00103EB1"/>
    <w:rsid w:val="001042AB"/>
    <w:rsid w:val="00104D00"/>
    <w:rsid w:val="00105BB2"/>
    <w:rsid w:val="00105E9E"/>
    <w:rsid w:val="0010693F"/>
    <w:rsid w:val="00107C16"/>
    <w:rsid w:val="001116A4"/>
    <w:rsid w:val="00111D1D"/>
    <w:rsid w:val="001128CA"/>
    <w:rsid w:val="00114713"/>
    <w:rsid w:val="00114C8E"/>
    <w:rsid w:val="00115C1C"/>
    <w:rsid w:val="00116682"/>
    <w:rsid w:val="00117F9B"/>
    <w:rsid w:val="0012232A"/>
    <w:rsid w:val="001228DC"/>
    <w:rsid w:val="001237A3"/>
    <w:rsid w:val="00123F26"/>
    <w:rsid w:val="00123FDB"/>
    <w:rsid w:val="001246B7"/>
    <w:rsid w:val="00124BF4"/>
    <w:rsid w:val="00125488"/>
    <w:rsid w:val="0012693B"/>
    <w:rsid w:val="001273D4"/>
    <w:rsid w:val="001309DF"/>
    <w:rsid w:val="00132D3A"/>
    <w:rsid w:val="00132F53"/>
    <w:rsid w:val="00133AB0"/>
    <w:rsid w:val="00133C8D"/>
    <w:rsid w:val="0013407E"/>
    <w:rsid w:val="00134124"/>
    <w:rsid w:val="001345AF"/>
    <w:rsid w:val="001345B7"/>
    <w:rsid w:val="001359AA"/>
    <w:rsid w:val="00140571"/>
    <w:rsid w:val="00140770"/>
    <w:rsid w:val="00140968"/>
    <w:rsid w:val="00141389"/>
    <w:rsid w:val="001416F3"/>
    <w:rsid w:val="00141B1D"/>
    <w:rsid w:val="00141D0D"/>
    <w:rsid w:val="00142324"/>
    <w:rsid w:val="001429F3"/>
    <w:rsid w:val="00142C20"/>
    <w:rsid w:val="00142F5F"/>
    <w:rsid w:val="001430B3"/>
    <w:rsid w:val="001431D0"/>
    <w:rsid w:val="001435C0"/>
    <w:rsid w:val="001436B8"/>
    <w:rsid w:val="001441ED"/>
    <w:rsid w:val="001447B6"/>
    <w:rsid w:val="00146269"/>
    <w:rsid w:val="001462D0"/>
    <w:rsid w:val="001462F4"/>
    <w:rsid w:val="00146DD8"/>
    <w:rsid w:val="00147CEE"/>
    <w:rsid w:val="00150185"/>
    <w:rsid w:val="00150979"/>
    <w:rsid w:val="00150E2B"/>
    <w:rsid w:val="00151632"/>
    <w:rsid w:val="00152A0A"/>
    <w:rsid w:val="00152B0D"/>
    <w:rsid w:val="00152D17"/>
    <w:rsid w:val="00152F7C"/>
    <w:rsid w:val="001539B9"/>
    <w:rsid w:val="0015407E"/>
    <w:rsid w:val="001542D7"/>
    <w:rsid w:val="00154EF0"/>
    <w:rsid w:val="001551D8"/>
    <w:rsid w:val="00155886"/>
    <w:rsid w:val="00156703"/>
    <w:rsid w:val="00156E81"/>
    <w:rsid w:val="00160BF3"/>
    <w:rsid w:val="00160C2C"/>
    <w:rsid w:val="00161B25"/>
    <w:rsid w:val="00162CE7"/>
    <w:rsid w:val="00162D3D"/>
    <w:rsid w:val="00162E6C"/>
    <w:rsid w:val="00163D4F"/>
    <w:rsid w:val="0016464D"/>
    <w:rsid w:val="00164856"/>
    <w:rsid w:val="00164BE9"/>
    <w:rsid w:val="00165486"/>
    <w:rsid w:val="0016588B"/>
    <w:rsid w:val="00165B8D"/>
    <w:rsid w:val="00165D15"/>
    <w:rsid w:val="00166443"/>
    <w:rsid w:val="001664B8"/>
    <w:rsid w:val="00166B87"/>
    <w:rsid w:val="00166D1F"/>
    <w:rsid w:val="00167A9A"/>
    <w:rsid w:val="001701DD"/>
    <w:rsid w:val="00171CEF"/>
    <w:rsid w:val="00172343"/>
    <w:rsid w:val="00172E04"/>
    <w:rsid w:val="0017337B"/>
    <w:rsid w:val="001733B6"/>
    <w:rsid w:val="00173712"/>
    <w:rsid w:val="001748AD"/>
    <w:rsid w:val="00174E05"/>
    <w:rsid w:val="00175358"/>
    <w:rsid w:val="00175A86"/>
    <w:rsid w:val="00175F77"/>
    <w:rsid w:val="001760BB"/>
    <w:rsid w:val="00176446"/>
    <w:rsid w:val="00176518"/>
    <w:rsid w:val="00176CAE"/>
    <w:rsid w:val="00176D7A"/>
    <w:rsid w:val="001776DA"/>
    <w:rsid w:val="00177ECA"/>
    <w:rsid w:val="0018027F"/>
    <w:rsid w:val="00181887"/>
    <w:rsid w:val="00181F8A"/>
    <w:rsid w:val="00182E29"/>
    <w:rsid w:val="00184597"/>
    <w:rsid w:val="001857F1"/>
    <w:rsid w:val="001859A3"/>
    <w:rsid w:val="00185B5C"/>
    <w:rsid w:val="001863AC"/>
    <w:rsid w:val="00191E94"/>
    <w:rsid w:val="001935D0"/>
    <w:rsid w:val="001936AA"/>
    <w:rsid w:val="00193F2A"/>
    <w:rsid w:val="001944C6"/>
    <w:rsid w:val="00194EA6"/>
    <w:rsid w:val="00195056"/>
    <w:rsid w:val="0019623F"/>
    <w:rsid w:val="001965F9"/>
    <w:rsid w:val="0019715A"/>
    <w:rsid w:val="00197299"/>
    <w:rsid w:val="001A04CE"/>
    <w:rsid w:val="001A0C64"/>
    <w:rsid w:val="001A13BB"/>
    <w:rsid w:val="001A1C6F"/>
    <w:rsid w:val="001A26AB"/>
    <w:rsid w:val="001A3A51"/>
    <w:rsid w:val="001A3C52"/>
    <w:rsid w:val="001A3E99"/>
    <w:rsid w:val="001A4102"/>
    <w:rsid w:val="001A4449"/>
    <w:rsid w:val="001A4EF0"/>
    <w:rsid w:val="001A5153"/>
    <w:rsid w:val="001A51FF"/>
    <w:rsid w:val="001A563D"/>
    <w:rsid w:val="001A5934"/>
    <w:rsid w:val="001A63B2"/>
    <w:rsid w:val="001A6C4E"/>
    <w:rsid w:val="001A7937"/>
    <w:rsid w:val="001A7A7C"/>
    <w:rsid w:val="001B12A5"/>
    <w:rsid w:val="001B1E09"/>
    <w:rsid w:val="001B1FCA"/>
    <w:rsid w:val="001B3342"/>
    <w:rsid w:val="001B378E"/>
    <w:rsid w:val="001B3BC6"/>
    <w:rsid w:val="001B3EFE"/>
    <w:rsid w:val="001B3F35"/>
    <w:rsid w:val="001B4112"/>
    <w:rsid w:val="001B5028"/>
    <w:rsid w:val="001B50E2"/>
    <w:rsid w:val="001B5173"/>
    <w:rsid w:val="001B5624"/>
    <w:rsid w:val="001B5641"/>
    <w:rsid w:val="001B57E4"/>
    <w:rsid w:val="001B63E6"/>
    <w:rsid w:val="001B6668"/>
    <w:rsid w:val="001B6D2F"/>
    <w:rsid w:val="001B73FA"/>
    <w:rsid w:val="001B7969"/>
    <w:rsid w:val="001C0209"/>
    <w:rsid w:val="001C0396"/>
    <w:rsid w:val="001C0BF9"/>
    <w:rsid w:val="001C0E5D"/>
    <w:rsid w:val="001C0F24"/>
    <w:rsid w:val="001C30AD"/>
    <w:rsid w:val="001C320D"/>
    <w:rsid w:val="001C350A"/>
    <w:rsid w:val="001C37CC"/>
    <w:rsid w:val="001C5B30"/>
    <w:rsid w:val="001C60C7"/>
    <w:rsid w:val="001C6C5E"/>
    <w:rsid w:val="001C6DC9"/>
    <w:rsid w:val="001C6E34"/>
    <w:rsid w:val="001C7171"/>
    <w:rsid w:val="001C7E14"/>
    <w:rsid w:val="001D068A"/>
    <w:rsid w:val="001D142F"/>
    <w:rsid w:val="001D14F1"/>
    <w:rsid w:val="001D1598"/>
    <w:rsid w:val="001D1E2D"/>
    <w:rsid w:val="001D21EF"/>
    <w:rsid w:val="001D243A"/>
    <w:rsid w:val="001D24D0"/>
    <w:rsid w:val="001D30F6"/>
    <w:rsid w:val="001D32E9"/>
    <w:rsid w:val="001D4151"/>
    <w:rsid w:val="001D48D2"/>
    <w:rsid w:val="001D6AE1"/>
    <w:rsid w:val="001D6C12"/>
    <w:rsid w:val="001D7E97"/>
    <w:rsid w:val="001E0DD9"/>
    <w:rsid w:val="001E275A"/>
    <w:rsid w:val="001E29F8"/>
    <w:rsid w:val="001E345C"/>
    <w:rsid w:val="001E358F"/>
    <w:rsid w:val="001E385D"/>
    <w:rsid w:val="001E4A58"/>
    <w:rsid w:val="001E4FA9"/>
    <w:rsid w:val="001E5400"/>
    <w:rsid w:val="001E5590"/>
    <w:rsid w:val="001E56B7"/>
    <w:rsid w:val="001E617D"/>
    <w:rsid w:val="001E69FE"/>
    <w:rsid w:val="001E71F1"/>
    <w:rsid w:val="001F089D"/>
    <w:rsid w:val="001F0D4E"/>
    <w:rsid w:val="001F0E30"/>
    <w:rsid w:val="001F2293"/>
    <w:rsid w:val="001F2503"/>
    <w:rsid w:val="001F3252"/>
    <w:rsid w:val="001F3D9C"/>
    <w:rsid w:val="001F41FF"/>
    <w:rsid w:val="001F55BD"/>
    <w:rsid w:val="001F59D9"/>
    <w:rsid w:val="001F5EE8"/>
    <w:rsid w:val="001F63BA"/>
    <w:rsid w:val="001F6552"/>
    <w:rsid w:val="001F67F1"/>
    <w:rsid w:val="001F6B39"/>
    <w:rsid w:val="001F6BD2"/>
    <w:rsid w:val="001F7CB9"/>
    <w:rsid w:val="002001AB"/>
    <w:rsid w:val="002003B5"/>
    <w:rsid w:val="00200A63"/>
    <w:rsid w:val="00201BCF"/>
    <w:rsid w:val="00202947"/>
    <w:rsid w:val="00203187"/>
    <w:rsid w:val="00203301"/>
    <w:rsid w:val="00203A11"/>
    <w:rsid w:val="002043CC"/>
    <w:rsid w:val="0020465D"/>
    <w:rsid w:val="00204782"/>
    <w:rsid w:val="002056C7"/>
    <w:rsid w:val="00205E49"/>
    <w:rsid w:val="00206B9D"/>
    <w:rsid w:val="0020707D"/>
    <w:rsid w:val="00207C4A"/>
    <w:rsid w:val="002109AD"/>
    <w:rsid w:val="00211258"/>
    <w:rsid w:val="0021155B"/>
    <w:rsid w:val="0021234E"/>
    <w:rsid w:val="0021325C"/>
    <w:rsid w:val="0021333A"/>
    <w:rsid w:val="00213547"/>
    <w:rsid w:val="00213575"/>
    <w:rsid w:val="0021438F"/>
    <w:rsid w:val="00214CCF"/>
    <w:rsid w:val="00214E8C"/>
    <w:rsid w:val="002155CE"/>
    <w:rsid w:val="00215C14"/>
    <w:rsid w:val="00217028"/>
    <w:rsid w:val="00220B1C"/>
    <w:rsid w:val="00221739"/>
    <w:rsid w:val="00221BA1"/>
    <w:rsid w:val="00221D8F"/>
    <w:rsid w:val="00222036"/>
    <w:rsid w:val="0022212F"/>
    <w:rsid w:val="002235EC"/>
    <w:rsid w:val="00224EC2"/>
    <w:rsid w:val="002254D3"/>
    <w:rsid w:val="00225796"/>
    <w:rsid w:val="00227A81"/>
    <w:rsid w:val="0023086F"/>
    <w:rsid w:val="00232A6C"/>
    <w:rsid w:val="002334A7"/>
    <w:rsid w:val="0023461D"/>
    <w:rsid w:val="00234BC5"/>
    <w:rsid w:val="00234D93"/>
    <w:rsid w:val="002368BC"/>
    <w:rsid w:val="00240111"/>
    <w:rsid w:val="002402F2"/>
    <w:rsid w:val="00240952"/>
    <w:rsid w:val="00242033"/>
    <w:rsid w:val="002427CE"/>
    <w:rsid w:val="002436E3"/>
    <w:rsid w:val="00243EB8"/>
    <w:rsid w:val="00244D16"/>
    <w:rsid w:val="0024555D"/>
    <w:rsid w:val="002457D7"/>
    <w:rsid w:val="00245F37"/>
    <w:rsid w:val="00246662"/>
    <w:rsid w:val="00246F1E"/>
    <w:rsid w:val="00246F3B"/>
    <w:rsid w:val="002477AF"/>
    <w:rsid w:val="002477C4"/>
    <w:rsid w:val="00247A31"/>
    <w:rsid w:val="00250030"/>
    <w:rsid w:val="002506B4"/>
    <w:rsid w:val="002506C7"/>
    <w:rsid w:val="00251364"/>
    <w:rsid w:val="00252666"/>
    <w:rsid w:val="002532CF"/>
    <w:rsid w:val="00253808"/>
    <w:rsid w:val="00253F9B"/>
    <w:rsid w:val="00253FF5"/>
    <w:rsid w:val="00254676"/>
    <w:rsid w:val="002546CE"/>
    <w:rsid w:val="00254C4E"/>
    <w:rsid w:val="00254F30"/>
    <w:rsid w:val="002557CF"/>
    <w:rsid w:val="00256F6A"/>
    <w:rsid w:val="00256FDF"/>
    <w:rsid w:val="00256FEB"/>
    <w:rsid w:val="00262C75"/>
    <w:rsid w:val="0026310D"/>
    <w:rsid w:val="002633BD"/>
    <w:rsid w:val="00263C94"/>
    <w:rsid w:val="002645A7"/>
    <w:rsid w:val="00264857"/>
    <w:rsid w:val="002649C8"/>
    <w:rsid w:val="00264F77"/>
    <w:rsid w:val="002655E9"/>
    <w:rsid w:val="00265A15"/>
    <w:rsid w:val="00265B2C"/>
    <w:rsid w:val="002665FA"/>
    <w:rsid w:val="00267477"/>
    <w:rsid w:val="00267984"/>
    <w:rsid w:val="00270496"/>
    <w:rsid w:val="00270734"/>
    <w:rsid w:val="0027186A"/>
    <w:rsid w:val="00271BE9"/>
    <w:rsid w:val="002727F9"/>
    <w:rsid w:val="00273359"/>
    <w:rsid w:val="0027474D"/>
    <w:rsid w:val="00274EE6"/>
    <w:rsid w:val="00275424"/>
    <w:rsid w:val="00275DAA"/>
    <w:rsid w:val="00280124"/>
    <w:rsid w:val="00280207"/>
    <w:rsid w:val="00280571"/>
    <w:rsid w:val="00280A08"/>
    <w:rsid w:val="002813E7"/>
    <w:rsid w:val="002814A5"/>
    <w:rsid w:val="00281647"/>
    <w:rsid w:val="002816FC"/>
    <w:rsid w:val="00281F51"/>
    <w:rsid w:val="00282741"/>
    <w:rsid w:val="002829F2"/>
    <w:rsid w:val="00284138"/>
    <w:rsid w:val="00284625"/>
    <w:rsid w:val="0028479C"/>
    <w:rsid w:val="00284EA3"/>
    <w:rsid w:val="00285061"/>
    <w:rsid w:val="00285449"/>
    <w:rsid w:val="0028628C"/>
    <w:rsid w:val="0028635A"/>
    <w:rsid w:val="00286F07"/>
    <w:rsid w:val="00286F92"/>
    <w:rsid w:val="00290496"/>
    <w:rsid w:val="00290653"/>
    <w:rsid w:val="002909E0"/>
    <w:rsid w:val="002915E1"/>
    <w:rsid w:val="00291A85"/>
    <w:rsid w:val="00291D1B"/>
    <w:rsid w:val="00292155"/>
    <w:rsid w:val="00292D5F"/>
    <w:rsid w:val="00292E6E"/>
    <w:rsid w:val="0029461E"/>
    <w:rsid w:val="00294CA8"/>
    <w:rsid w:val="0029553D"/>
    <w:rsid w:val="00295D4F"/>
    <w:rsid w:val="002965BE"/>
    <w:rsid w:val="002A2C10"/>
    <w:rsid w:val="002A33F5"/>
    <w:rsid w:val="002A3A60"/>
    <w:rsid w:val="002A4477"/>
    <w:rsid w:val="002A4585"/>
    <w:rsid w:val="002A46C1"/>
    <w:rsid w:val="002A4AA5"/>
    <w:rsid w:val="002A5EE5"/>
    <w:rsid w:val="002A63C1"/>
    <w:rsid w:val="002A7498"/>
    <w:rsid w:val="002A75AD"/>
    <w:rsid w:val="002A78A3"/>
    <w:rsid w:val="002A7B86"/>
    <w:rsid w:val="002B0621"/>
    <w:rsid w:val="002B1046"/>
    <w:rsid w:val="002B104B"/>
    <w:rsid w:val="002B1205"/>
    <w:rsid w:val="002B15AE"/>
    <w:rsid w:val="002B1B92"/>
    <w:rsid w:val="002B1EE3"/>
    <w:rsid w:val="002B2B30"/>
    <w:rsid w:val="002B32A7"/>
    <w:rsid w:val="002B33ED"/>
    <w:rsid w:val="002B4295"/>
    <w:rsid w:val="002B48A2"/>
    <w:rsid w:val="002B58B7"/>
    <w:rsid w:val="002B59CA"/>
    <w:rsid w:val="002B7F74"/>
    <w:rsid w:val="002C0DB6"/>
    <w:rsid w:val="002C0F18"/>
    <w:rsid w:val="002C1769"/>
    <w:rsid w:val="002C188D"/>
    <w:rsid w:val="002C1B1F"/>
    <w:rsid w:val="002C2482"/>
    <w:rsid w:val="002C2B37"/>
    <w:rsid w:val="002C2C9A"/>
    <w:rsid w:val="002C3658"/>
    <w:rsid w:val="002C3D7F"/>
    <w:rsid w:val="002C47DD"/>
    <w:rsid w:val="002C4EC7"/>
    <w:rsid w:val="002C51E6"/>
    <w:rsid w:val="002C5288"/>
    <w:rsid w:val="002C5691"/>
    <w:rsid w:val="002C6FBC"/>
    <w:rsid w:val="002D09E5"/>
    <w:rsid w:val="002D0E4A"/>
    <w:rsid w:val="002D111A"/>
    <w:rsid w:val="002D12E8"/>
    <w:rsid w:val="002D1374"/>
    <w:rsid w:val="002D14FD"/>
    <w:rsid w:val="002D2494"/>
    <w:rsid w:val="002D25D6"/>
    <w:rsid w:val="002D2DEE"/>
    <w:rsid w:val="002D2E37"/>
    <w:rsid w:val="002D3E19"/>
    <w:rsid w:val="002D4591"/>
    <w:rsid w:val="002D5832"/>
    <w:rsid w:val="002D5851"/>
    <w:rsid w:val="002D6D21"/>
    <w:rsid w:val="002D79A0"/>
    <w:rsid w:val="002D7CEF"/>
    <w:rsid w:val="002E0347"/>
    <w:rsid w:val="002E04BD"/>
    <w:rsid w:val="002E0554"/>
    <w:rsid w:val="002E07DE"/>
    <w:rsid w:val="002E0C69"/>
    <w:rsid w:val="002E167A"/>
    <w:rsid w:val="002E2020"/>
    <w:rsid w:val="002E25D3"/>
    <w:rsid w:val="002E35DA"/>
    <w:rsid w:val="002E3C1A"/>
    <w:rsid w:val="002E3C95"/>
    <w:rsid w:val="002E4A43"/>
    <w:rsid w:val="002E4ED9"/>
    <w:rsid w:val="002E5476"/>
    <w:rsid w:val="002E54FF"/>
    <w:rsid w:val="002E5B15"/>
    <w:rsid w:val="002E60AA"/>
    <w:rsid w:val="002E626D"/>
    <w:rsid w:val="002E7051"/>
    <w:rsid w:val="002E7A4B"/>
    <w:rsid w:val="002F1ADD"/>
    <w:rsid w:val="002F3386"/>
    <w:rsid w:val="002F4A6D"/>
    <w:rsid w:val="002F53A8"/>
    <w:rsid w:val="002F574B"/>
    <w:rsid w:val="002F5D3D"/>
    <w:rsid w:val="002F5E9B"/>
    <w:rsid w:val="002F6864"/>
    <w:rsid w:val="002F6A58"/>
    <w:rsid w:val="002F732B"/>
    <w:rsid w:val="002F7C93"/>
    <w:rsid w:val="003006EE"/>
    <w:rsid w:val="00300E86"/>
    <w:rsid w:val="003028B5"/>
    <w:rsid w:val="003029C8"/>
    <w:rsid w:val="00302BB5"/>
    <w:rsid w:val="003031AC"/>
    <w:rsid w:val="003039C5"/>
    <w:rsid w:val="003050C1"/>
    <w:rsid w:val="00305C04"/>
    <w:rsid w:val="0030701A"/>
    <w:rsid w:val="00307322"/>
    <w:rsid w:val="003074CC"/>
    <w:rsid w:val="00307887"/>
    <w:rsid w:val="003079D7"/>
    <w:rsid w:val="0031038E"/>
    <w:rsid w:val="0031066D"/>
    <w:rsid w:val="00310D68"/>
    <w:rsid w:val="003110B1"/>
    <w:rsid w:val="0031275E"/>
    <w:rsid w:val="00312AE3"/>
    <w:rsid w:val="00312C05"/>
    <w:rsid w:val="00312D68"/>
    <w:rsid w:val="00312F17"/>
    <w:rsid w:val="00314282"/>
    <w:rsid w:val="0031457F"/>
    <w:rsid w:val="00314931"/>
    <w:rsid w:val="00315BE1"/>
    <w:rsid w:val="00315C96"/>
    <w:rsid w:val="00315E1F"/>
    <w:rsid w:val="00316636"/>
    <w:rsid w:val="00316CF2"/>
    <w:rsid w:val="00316F2C"/>
    <w:rsid w:val="00316F83"/>
    <w:rsid w:val="0031714F"/>
    <w:rsid w:val="0031759D"/>
    <w:rsid w:val="0032157C"/>
    <w:rsid w:val="00321908"/>
    <w:rsid w:val="0032229F"/>
    <w:rsid w:val="00322311"/>
    <w:rsid w:val="00323343"/>
    <w:rsid w:val="003240FE"/>
    <w:rsid w:val="003260D6"/>
    <w:rsid w:val="0032628C"/>
    <w:rsid w:val="00326844"/>
    <w:rsid w:val="00326AD9"/>
    <w:rsid w:val="00330080"/>
    <w:rsid w:val="00330E66"/>
    <w:rsid w:val="003311CB"/>
    <w:rsid w:val="003313B3"/>
    <w:rsid w:val="00331F20"/>
    <w:rsid w:val="003335BC"/>
    <w:rsid w:val="00333A4C"/>
    <w:rsid w:val="00333AA2"/>
    <w:rsid w:val="003348CE"/>
    <w:rsid w:val="00334ECD"/>
    <w:rsid w:val="00335FF6"/>
    <w:rsid w:val="0033682A"/>
    <w:rsid w:val="00336E98"/>
    <w:rsid w:val="0033703B"/>
    <w:rsid w:val="0033727B"/>
    <w:rsid w:val="0033760B"/>
    <w:rsid w:val="00337B2E"/>
    <w:rsid w:val="003403D7"/>
    <w:rsid w:val="003406B7"/>
    <w:rsid w:val="00340E3A"/>
    <w:rsid w:val="00340EEA"/>
    <w:rsid w:val="00341766"/>
    <w:rsid w:val="00341B51"/>
    <w:rsid w:val="00341BB0"/>
    <w:rsid w:val="0034292D"/>
    <w:rsid w:val="00343368"/>
    <w:rsid w:val="003437A1"/>
    <w:rsid w:val="003438FD"/>
    <w:rsid w:val="00344305"/>
    <w:rsid w:val="00344708"/>
    <w:rsid w:val="003462AD"/>
    <w:rsid w:val="00347679"/>
    <w:rsid w:val="00347748"/>
    <w:rsid w:val="003478E4"/>
    <w:rsid w:val="00350EDD"/>
    <w:rsid w:val="003513B0"/>
    <w:rsid w:val="00351B59"/>
    <w:rsid w:val="00352A8E"/>
    <w:rsid w:val="0035341F"/>
    <w:rsid w:val="00353618"/>
    <w:rsid w:val="0035653B"/>
    <w:rsid w:val="00356C87"/>
    <w:rsid w:val="00356CCC"/>
    <w:rsid w:val="0035753D"/>
    <w:rsid w:val="003575DC"/>
    <w:rsid w:val="003579FB"/>
    <w:rsid w:val="00360C2E"/>
    <w:rsid w:val="00361B3D"/>
    <w:rsid w:val="00362863"/>
    <w:rsid w:val="00362DA4"/>
    <w:rsid w:val="003639A6"/>
    <w:rsid w:val="003639AB"/>
    <w:rsid w:val="003639E4"/>
    <w:rsid w:val="00363BA4"/>
    <w:rsid w:val="0036454D"/>
    <w:rsid w:val="00366908"/>
    <w:rsid w:val="00366FBC"/>
    <w:rsid w:val="00370D7A"/>
    <w:rsid w:val="00372F74"/>
    <w:rsid w:val="00373CB1"/>
    <w:rsid w:val="003740B1"/>
    <w:rsid w:val="003754C4"/>
    <w:rsid w:val="00375979"/>
    <w:rsid w:val="00375A0B"/>
    <w:rsid w:val="00375FAA"/>
    <w:rsid w:val="00376351"/>
    <w:rsid w:val="0037656F"/>
    <w:rsid w:val="0037665F"/>
    <w:rsid w:val="00376E66"/>
    <w:rsid w:val="0037787A"/>
    <w:rsid w:val="00380CBA"/>
    <w:rsid w:val="00380CCC"/>
    <w:rsid w:val="0038328F"/>
    <w:rsid w:val="003834C3"/>
    <w:rsid w:val="0038357E"/>
    <w:rsid w:val="003844C3"/>
    <w:rsid w:val="00384A26"/>
    <w:rsid w:val="00385124"/>
    <w:rsid w:val="00385964"/>
    <w:rsid w:val="00385A2B"/>
    <w:rsid w:val="00385BCB"/>
    <w:rsid w:val="0038627F"/>
    <w:rsid w:val="0038662A"/>
    <w:rsid w:val="00386705"/>
    <w:rsid w:val="003867CC"/>
    <w:rsid w:val="00386B1B"/>
    <w:rsid w:val="00386BD5"/>
    <w:rsid w:val="003911EB"/>
    <w:rsid w:val="00391DF4"/>
    <w:rsid w:val="00391E65"/>
    <w:rsid w:val="00392354"/>
    <w:rsid w:val="0039291A"/>
    <w:rsid w:val="00392B09"/>
    <w:rsid w:val="00392E20"/>
    <w:rsid w:val="00394044"/>
    <w:rsid w:val="003950C2"/>
    <w:rsid w:val="00395F3D"/>
    <w:rsid w:val="00397C05"/>
    <w:rsid w:val="00397E5C"/>
    <w:rsid w:val="003A0163"/>
    <w:rsid w:val="003A19D4"/>
    <w:rsid w:val="003A2168"/>
    <w:rsid w:val="003A2732"/>
    <w:rsid w:val="003A2B9A"/>
    <w:rsid w:val="003A37B2"/>
    <w:rsid w:val="003A7DCF"/>
    <w:rsid w:val="003B0562"/>
    <w:rsid w:val="003B07AC"/>
    <w:rsid w:val="003B07EE"/>
    <w:rsid w:val="003B0D25"/>
    <w:rsid w:val="003B1FD4"/>
    <w:rsid w:val="003B2C43"/>
    <w:rsid w:val="003B2FF9"/>
    <w:rsid w:val="003B4093"/>
    <w:rsid w:val="003B492D"/>
    <w:rsid w:val="003B4B57"/>
    <w:rsid w:val="003B54CE"/>
    <w:rsid w:val="003B7885"/>
    <w:rsid w:val="003B7C83"/>
    <w:rsid w:val="003C0666"/>
    <w:rsid w:val="003C0985"/>
    <w:rsid w:val="003C0A22"/>
    <w:rsid w:val="003C0B12"/>
    <w:rsid w:val="003C143C"/>
    <w:rsid w:val="003C1CFA"/>
    <w:rsid w:val="003C21AA"/>
    <w:rsid w:val="003C2BC8"/>
    <w:rsid w:val="003C3124"/>
    <w:rsid w:val="003C484B"/>
    <w:rsid w:val="003C61ED"/>
    <w:rsid w:val="003C68FF"/>
    <w:rsid w:val="003C6F2C"/>
    <w:rsid w:val="003C736D"/>
    <w:rsid w:val="003C77F4"/>
    <w:rsid w:val="003C7AEE"/>
    <w:rsid w:val="003D0023"/>
    <w:rsid w:val="003D044E"/>
    <w:rsid w:val="003D0A59"/>
    <w:rsid w:val="003D1367"/>
    <w:rsid w:val="003D1433"/>
    <w:rsid w:val="003D1F06"/>
    <w:rsid w:val="003D21D0"/>
    <w:rsid w:val="003D2572"/>
    <w:rsid w:val="003D2C58"/>
    <w:rsid w:val="003D2C8B"/>
    <w:rsid w:val="003D36AC"/>
    <w:rsid w:val="003D3FB1"/>
    <w:rsid w:val="003D4202"/>
    <w:rsid w:val="003D46E2"/>
    <w:rsid w:val="003D5245"/>
    <w:rsid w:val="003D54D5"/>
    <w:rsid w:val="003D56E5"/>
    <w:rsid w:val="003D59C0"/>
    <w:rsid w:val="003D59E2"/>
    <w:rsid w:val="003D5B02"/>
    <w:rsid w:val="003D5BFC"/>
    <w:rsid w:val="003D5C08"/>
    <w:rsid w:val="003D6463"/>
    <w:rsid w:val="003D6A62"/>
    <w:rsid w:val="003D6DE3"/>
    <w:rsid w:val="003D7553"/>
    <w:rsid w:val="003D7C95"/>
    <w:rsid w:val="003E008C"/>
    <w:rsid w:val="003E0AA2"/>
    <w:rsid w:val="003E0E60"/>
    <w:rsid w:val="003E11D6"/>
    <w:rsid w:val="003E1A8B"/>
    <w:rsid w:val="003E2327"/>
    <w:rsid w:val="003E2342"/>
    <w:rsid w:val="003E3CE6"/>
    <w:rsid w:val="003E3F94"/>
    <w:rsid w:val="003E4EA8"/>
    <w:rsid w:val="003E52BB"/>
    <w:rsid w:val="003E6A75"/>
    <w:rsid w:val="003E7F91"/>
    <w:rsid w:val="003F0438"/>
    <w:rsid w:val="003F0564"/>
    <w:rsid w:val="003F0AFF"/>
    <w:rsid w:val="003F15B9"/>
    <w:rsid w:val="003F17A7"/>
    <w:rsid w:val="003F2F8E"/>
    <w:rsid w:val="003F3331"/>
    <w:rsid w:val="003F38E3"/>
    <w:rsid w:val="003F543E"/>
    <w:rsid w:val="003F5F0F"/>
    <w:rsid w:val="003F765E"/>
    <w:rsid w:val="003F7B2E"/>
    <w:rsid w:val="00400825"/>
    <w:rsid w:val="00401B04"/>
    <w:rsid w:val="00401F1D"/>
    <w:rsid w:val="004023EF"/>
    <w:rsid w:val="00402850"/>
    <w:rsid w:val="00403A1F"/>
    <w:rsid w:val="00403FAB"/>
    <w:rsid w:val="004042CC"/>
    <w:rsid w:val="0040441E"/>
    <w:rsid w:val="0040479C"/>
    <w:rsid w:val="00405138"/>
    <w:rsid w:val="00405B6E"/>
    <w:rsid w:val="00406238"/>
    <w:rsid w:val="00406690"/>
    <w:rsid w:val="00406D1F"/>
    <w:rsid w:val="00406D35"/>
    <w:rsid w:val="0040715C"/>
    <w:rsid w:val="00407F1D"/>
    <w:rsid w:val="004103DD"/>
    <w:rsid w:val="004106C6"/>
    <w:rsid w:val="00410E23"/>
    <w:rsid w:val="00411233"/>
    <w:rsid w:val="00411BB2"/>
    <w:rsid w:val="004128FB"/>
    <w:rsid w:val="0041655C"/>
    <w:rsid w:val="004165D8"/>
    <w:rsid w:val="004166D0"/>
    <w:rsid w:val="00416B88"/>
    <w:rsid w:val="0041728E"/>
    <w:rsid w:val="00421B7B"/>
    <w:rsid w:val="004229AC"/>
    <w:rsid w:val="004230A8"/>
    <w:rsid w:val="0042330F"/>
    <w:rsid w:val="00423B78"/>
    <w:rsid w:val="0042522B"/>
    <w:rsid w:val="004254DF"/>
    <w:rsid w:val="004256C9"/>
    <w:rsid w:val="0042585B"/>
    <w:rsid w:val="004259D1"/>
    <w:rsid w:val="00425C17"/>
    <w:rsid w:val="0042618A"/>
    <w:rsid w:val="00426DFD"/>
    <w:rsid w:val="004271B1"/>
    <w:rsid w:val="004273F7"/>
    <w:rsid w:val="004278F3"/>
    <w:rsid w:val="004308A3"/>
    <w:rsid w:val="00430929"/>
    <w:rsid w:val="00431059"/>
    <w:rsid w:val="00431D81"/>
    <w:rsid w:val="00431DAC"/>
    <w:rsid w:val="004327D5"/>
    <w:rsid w:val="004328C6"/>
    <w:rsid w:val="00433781"/>
    <w:rsid w:val="0043488C"/>
    <w:rsid w:val="00434FE2"/>
    <w:rsid w:val="0043558B"/>
    <w:rsid w:val="004360BF"/>
    <w:rsid w:val="004363DD"/>
    <w:rsid w:val="00436E0B"/>
    <w:rsid w:val="00436FC2"/>
    <w:rsid w:val="00437074"/>
    <w:rsid w:val="00437312"/>
    <w:rsid w:val="0043762F"/>
    <w:rsid w:val="004377AB"/>
    <w:rsid w:val="00437DE7"/>
    <w:rsid w:val="0044097B"/>
    <w:rsid w:val="00440980"/>
    <w:rsid w:val="00440D71"/>
    <w:rsid w:val="00441B76"/>
    <w:rsid w:val="00441F83"/>
    <w:rsid w:val="00442807"/>
    <w:rsid w:val="004429E6"/>
    <w:rsid w:val="00442A41"/>
    <w:rsid w:val="00443AB0"/>
    <w:rsid w:val="004443FC"/>
    <w:rsid w:val="004444D6"/>
    <w:rsid w:val="004448EE"/>
    <w:rsid w:val="00444DC1"/>
    <w:rsid w:val="00444E31"/>
    <w:rsid w:val="00445EF1"/>
    <w:rsid w:val="00446D07"/>
    <w:rsid w:val="0044720D"/>
    <w:rsid w:val="004479B2"/>
    <w:rsid w:val="004528CD"/>
    <w:rsid w:val="00453F0B"/>
    <w:rsid w:val="004541CD"/>
    <w:rsid w:val="00454D73"/>
    <w:rsid w:val="00454DF8"/>
    <w:rsid w:val="004554DF"/>
    <w:rsid w:val="004556D1"/>
    <w:rsid w:val="00456490"/>
    <w:rsid w:val="00456B97"/>
    <w:rsid w:val="00456D0E"/>
    <w:rsid w:val="00456D83"/>
    <w:rsid w:val="00457434"/>
    <w:rsid w:val="004575A3"/>
    <w:rsid w:val="00457A14"/>
    <w:rsid w:val="00457E64"/>
    <w:rsid w:val="00460081"/>
    <w:rsid w:val="00460D4D"/>
    <w:rsid w:val="004618D1"/>
    <w:rsid w:val="00461B8B"/>
    <w:rsid w:val="0046255D"/>
    <w:rsid w:val="004625A2"/>
    <w:rsid w:val="00463DE2"/>
    <w:rsid w:val="00464868"/>
    <w:rsid w:val="00466930"/>
    <w:rsid w:val="0047033B"/>
    <w:rsid w:val="0047148E"/>
    <w:rsid w:val="0047200F"/>
    <w:rsid w:val="00472196"/>
    <w:rsid w:val="00474DA4"/>
    <w:rsid w:val="004765E5"/>
    <w:rsid w:val="00477664"/>
    <w:rsid w:val="00480008"/>
    <w:rsid w:val="0048027A"/>
    <w:rsid w:val="0048041D"/>
    <w:rsid w:val="004807BF"/>
    <w:rsid w:val="00480C51"/>
    <w:rsid w:val="00481649"/>
    <w:rsid w:val="0048197B"/>
    <w:rsid w:val="00481AF3"/>
    <w:rsid w:val="00481D3A"/>
    <w:rsid w:val="00481F40"/>
    <w:rsid w:val="00482398"/>
    <w:rsid w:val="00482FE9"/>
    <w:rsid w:val="00483011"/>
    <w:rsid w:val="00483881"/>
    <w:rsid w:val="00483E27"/>
    <w:rsid w:val="0048407A"/>
    <w:rsid w:val="00484A05"/>
    <w:rsid w:val="00484A58"/>
    <w:rsid w:val="00484D2E"/>
    <w:rsid w:val="004862E5"/>
    <w:rsid w:val="004869FD"/>
    <w:rsid w:val="00487198"/>
    <w:rsid w:val="0048721E"/>
    <w:rsid w:val="00487593"/>
    <w:rsid w:val="00490B4C"/>
    <w:rsid w:val="00490E12"/>
    <w:rsid w:val="00491337"/>
    <w:rsid w:val="00491F30"/>
    <w:rsid w:val="00491F5A"/>
    <w:rsid w:val="0049201C"/>
    <w:rsid w:val="004924A7"/>
    <w:rsid w:val="0049345E"/>
    <w:rsid w:val="00493CEC"/>
    <w:rsid w:val="00493EF6"/>
    <w:rsid w:val="004942CB"/>
    <w:rsid w:val="004949CE"/>
    <w:rsid w:val="004966A1"/>
    <w:rsid w:val="0049671B"/>
    <w:rsid w:val="00496AC1"/>
    <w:rsid w:val="004972BC"/>
    <w:rsid w:val="004A0CA5"/>
    <w:rsid w:val="004A1193"/>
    <w:rsid w:val="004A11FF"/>
    <w:rsid w:val="004A1FE0"/>
    <w:rsid w:val="004A2596"/>
    <w:rsid w:val="004A2EBA"/>
    <w:rsid w:val="004A4CC3"/>
    <w:rsid w:val="004A4CEC"/>
    <w:rsid w:val="004A5B2F"/>
    <w:rsid w:val="004A5E1A"/>
    <w:rsid w:val="004A6D49"/>
    <w:rsid w:val="004A7645"/>
    <w:rsid w:val="004B01B7"/>
    <w:rsid w:val="004B1449"/>
    <w:rsid w:val="004B2593"/>
    <w:rsid w:val="004B3952"/>
    <w:rsid w:val="004B4376"/>
    <w:rsid w:val="004B4B54"/>
    <w:rsid w:val="004B5F26"/>
    <w:rsid w:val="004B69FD"/>
    <w:rsid w:val="004B755A"/>
    <w:rsid w:val="004C070B"/>
    <w:rsid w:val="004C170D"/>
    <w:rsid w:val="004C24CC"/>
    <w:rsid w:val="004C325A"/>
    <w:rsid w:val="004C335B"/>
    <w:rsid w:val="004C3389"/>
    <w:rsid w:val="004C462D"/>
    <w:rsid w:val="004C4704"/>
    <w:rsid w:val="004C4B19"/>
    <w:rsid w:val="004C503F"/>
    <w:rsid w:val="004C5145"/>
    <w:rsid w:val="004C55D6"/>
    <w:rsid w:val="004C583C"/>
    <w:rsid w:val="004C593D"/>
    <w:rsid w:val="004C5A00"/>
    <w:rsid w:val="004C5D6A"/>
    <w:rsid w:val="004C5DDF"/>
    <w:rsid w:val="004C6DEA"/>
    <w:rsid w:val="004C6F1A"/>
    <w:rsid w:val="004C7DBA"/>
    <w:rsid w:val="004D031E"/>
    <w:rsid w:val="004D1824"/>
    <w:rsid w:val="004D2668"/>
    <w:rsid w:val="004D2F19"/>
    <w:rsid w:val="004D36C0"/>
    <w:rsid w:val="004D55CE"/>
    <w:rsid w:val="004D5B39"/>
    <w:rsid w:val="004D640E"/>
    <w:rsid w:val="004D6420"/>
    <w:rsid w:val="004D65B8"/>
    <w:rsid w:val="004D67FF"/>
    <w:rsid w:val="004D69AA"/>
    <w:rsid w:val="004D6AD5"/>
    <w:rsid w:val="004D6F1D"/>
    <w:rsid w:val="004D7991"/>
    <w:rsid w:val="004E01D4"/>
    <w:rsid w:val="004E0238"/>
    <w:rsid w:val="004E0415"/>
    <w:rsid w:val="004E113E"/>
    <w:rsid w:val="004E16B3"/>
    <w:rsid w:val="004E1706"/>
    <w:rsid w:val="004E2203"/>
    <w:rsid w:val="004E2EE9"/>
    <w:rsid w:val="004E3142"/>
    <w:rsid w:val="004E3487"/>
    <w:rsid w:val="004E3BD1"/>
    <w:rsid w:val="004E3CC4"/>
    <w:rsid w:val="004E4891"/>
    <w:rsid w:val="004E490F"/>
    <w:rsid w:val="004E4C93"/>
    <w:rsid w:val="004E55FF"/>
    <w:rsid w:val="004E5A61"/>
    <w:rsid w:val="004E7024"/>
    <w:rsid w:val="004E7368"/>
    <w:rsid w:val="004F0B3D"/>
    <w:rsid w:val="004F1BEB"/>
    <w:rsid w:val="004F1C03"/>
    <w:rsid w:val="004F2033"/>
    <w:rsid w:val="004F2B08"/>
    <w:rsid w:val="004F3A61"/>
    <w:rsid w:val="004F3D90"/>
    <w:rsid w:val="004F4497"/>
    <w:rsid w:val="004F63AB"/>
    <w:rsid w:val="004F67AB"/>
    <w:rsid w:val="004F6CE3"/>
    <w:rsid w:val="004F7A05"/>
    <w:rsid w:val="00501476"/>
    <w:rsid w:val="00503D7C"/>
    <w:rsid w:val="00503FD0"/>
    <w:rsid w:val="00504087"/>
    <w:rsid w:val="00504278"/>
    <w:rsid w:val="005048AC"/>
    <w:rsid w:val="00504A17"/>
    <w:rsid w:val="00505247"/>
    <w:rsid w:val="005054FB"/>
    <w:rsid w:val="005055DC"/>
    <w:rsid w:val="005065DD"/>
    <w:rsid w:val="005069C2"/>
    <w:rsid w:val="00506F48"/>
    <w:rsid w:val="005070A0"/>
    <w:rsid w:val="00507AA7"/>
    <w:rsid w:val="0051004C"/>
    <w:rsid w:val="005109CC"/>
    <w:rsid w:val="00510BBD"/>
    <w:rsid w:val="00510E60"/>
    <w:rsid w:val="00511701"/>
    <w:rsid w:val="00511A12"/>
    <w:rsid w:val="00511B35"/>
    <w:rsid w:val="00511B9B"/>
    <w:rsid w:val="00511BB9"/>
    <w:rsid w:val="00511BE5"/>
    <w:rsid w:val="00511F90"/>
    <w:rsid w:val="005121E3"/>
    <w:rsid w:val="0051241D"/>
    <w:rsid w:val="005125F5"/>
    <w:rsid w:val="00512C0D"/>
    <w:rsid w:val="0051313F"/>
    <w:rsid w:val="00514BF8"/>
    <w:rsid w:val="005153EF"/>
    <w:rsid w:val="00515AB4"/>
    <w:rsid w:val="00515CA6"/>
    <w:rsid w:val="00515E4E"/>
    <w:rsid w:val="00515F72"/>
    <w:rsid w:val="00516570"/>
    <w:rsid w:val="005172C2"/>
    <w:rsid w:val="005175CA"/>
    <w:rsid w:val="00517847"/>
    <w:rsid w:val="00517882"/>
    <w:rsid w:val="005214EE"/>
    <w:rsid w:val="00521C2F"/>
    <w:rsid w:val="00523203"/>
    <w:rsid w:val="005235A0"/>
    <w:rsid w:val="00523BC9"/>
    <w:rsid w:val="00525923"/>
    <w:rsid w:val="00526DE3"/>
    <w:rsid w:val="00527534"/>
    <w:rsid w:val="00527595"/>
    <w:rsid w:val="005275DB"/>
    <w:rsid w:val="00527658"/>
    <w:rsid w:val="00527FC6"/>
    <w:rsid w:val="00530076"/>
    <w:rsid w:val="005302A2"/>
    <w:rsid w:val="00530C9F"/>
    <w:rsid w:val="00531BC8"/>
    <w:rsid w:val="005345AE"/>
    <w:rsid w:val="005345F2"/>
    <w:rsid w:val="00534A75"/>
    <w:rsid w:val="00535691"/>
    <w:rsid w:val="005360CB"/>
    <w:rsid w:val="00537723"/>
    <w:rsid w:val="00537768"/>
    <w:rsid w:val="00540278"/>
    <w:rsid w:val="0054125F"/>
    <w:rsid w:val="005420D6"/>
    <w:rsid w:val="005421D1"/>
    <w:rsid w:val="00542C84"/>
    <w:rsid w:val="00544222"/>
    <w:rsid w:val="00544A98"/>
    <w:rsid w:val="00545081"/>
    <w:rsid w:val="005450DD"/>
    <w:rsid w:val="00545AAC"/>
    <w:rsid w:val="00545B67"/>
    <w:rsid w:val="005460D5"/>
    <w:rsid w:val="005468C8"/>
    <w:rsid w:val="00551581"/>
    <w:rsid w:val="00551674"/>
    <w:rsid w:val="00551BB0"/>
    <w:rsid w:val="00551D70"/>
    <w:rsid w:val="00551FBF"/>
    <w:rsid w:val="0055257F"/>
    <w:rsid w:val="00552A93"/>
    <w:rsid w:val="00552FC3"/>
    <w:rsid w:val="00553382"/>
    <w:rsid w:val="005538BD"/>
    <w:rsid w:val="0055491E"/>
    <w:rsid w:val="00554EAD"/>
    <w:rsid w:val="00555291"/>
    <w:rsid w:val="00555D42"/>
    <w:rsid w:val="00556715"/>
    <w:rsid w:val="00556EFF"/>
    <w:rsid w:val="00556FBD"/>
    <w:rsid w:val="00557E34"/>
    <w:rsid w:val="00560169"/>
    <w:rsid w:val="00560858"/>
    <w:rsid w:val="00560E81"/>
    <w:rsid w:val="005613F9"/>
    <w:rsid w:val="005619DE"/>
    <w:rsid w:val="00561FC8"/>
    <w:rsid w:val="00562B3B"/>
    <w:rsid w:val="00562EC0"/>
    <w:rsid w:val="005635E3"/>
    <w:rsid w:val="00563D6D"/>
    <w:rsid w:val="00563E5E"/>
    <w:rsid w:val="00563ECB"/>
    <w:rsid w:val="00564512"/>
    <w:rsid w:val="00566333"/>
    <w:rsid w:val="00567091"/>
    <w:rsid w:val="00567FA5"/>
    <w:rsid w:val="0057094D"/>
    <w:rsid w:val="00570FBF"/>
    <w:rsid w:val="005722D6"/>
    <w:rsid w:val="005724CB"/>
    <w:rsid w:val="005727B2"/>
    <w:rsid w:val="00573032"/>
    <w:rsid w:val="0057326B"/>
    <w:rsid w:val="00573708"/>
    <w:rsid w:val="005752ED"/>
    <w:rsid w:val="00576C8D"/>
    <w:rsid w:val="005770B1"/>
    <w:rsid w:val="0057742C"/>
    <w:rsid w:val="0057774F"/>
    <w:rsid w:val="00581309"/>
    <w:rsid w:val="00581952"/>
    <w:rsid w:val="005819FC"/>
    <w:rsid w:val="00582B01"/>
    <w:rsid w:val="005832AB"/>
    <w:rsid w:val="0058427B"/>
    <w:rsid w:val="0058488C"/>
    <w:rsid w:val="005851EE"/>
    <w:rsid w:val="00585427"/>
    <w:rsid w:val="00586001"/>
    <w:rsid w:val="00586466"/>
    <w:rsid w:val="0058657E"/>
    <w:rsid w:val="00586A87"/>
    <w:rsid w:val="00586E9E"/>
    <w:rsid w:val="00593458"/>
    <w:rsid w:val="00593A79"/>
    <w:rsid w:val="00593E87"/>
    <w:rsid w:val="0059565E"/>
    <w:rsid w:val="00595ACD"/>
    <w:rsid w:val="005967B4"/>
    <w:rsid w:val="005969C0"/>
    <w:rsid w:val="005A041A"/>
    <w:rsid w:val="005A0439"/>
    <w:rsid w:val="005A0789"/>
    <w:rsid w:val="005A09FC"/>
    <w:rsid w:val="005A20B4"/>
    <w:rsid w:val="005A2269"/>
    <w:rsid w:val="005A24CD"/>
    <w:rsid w:val="005A3AD4"/>
    <w:rsid w:val="005A4FBD"/>
    <w:rsid w:val="005A545F"/>
    <w:rsid w:val="005A7AFC"/>
    <w:rsid w:val="005B0546"/>
    <w:rsid w:val="005B057D"/>
    <w:rsid w:val="005B119F"/>
    <w:rsid w:val="005B17ED"/>
    <w:rsid w:val="005B1EC9"/>
    <w:rsid w:val="005B1FE5"/>
    <w:rsid w:val="005B220D"/>
    <w:rsid w:val="005B2CFA"/>
    <w:rsid w:val="005B3757"/>
    <w:rsid w:val="005B37DE"/>
    <w:rsid w:val="005B59CD"/>
    <w:rsid w:val="005B5F4A"/>
    <w:rsid w:val="005B61CD"/>
    <w:rsid w:val="005B68BE"/>
    <w:rsid w:val="005B70C3"/>
    <w:rsid w:val="005B7A38"/>
    <w:rsid w:val="005C12FB"/>
    <w:rsid w:val="005C1842"/>
    <w:rsid w:val="005C2A69"/>
    <w:rsid w:val="005C395B"/>
    <w:rsid w:val="005C4A7F"/>
    <w:rsid w:val="005C5468"/>
    <w:rsid w:val="005C56BE"/>
    <w:rsid w:val="005C5B3E"/>
    <w:rsid w:val="005C6C50"/>
    <w:rsid w:val="005C6DF0"/>
    <w:rsid w:val="005C7867"/>
    <w:rsid w:val="005C7B46"/>
    <w:rsid w:val="005C7F4D"/>
    <w:rsid w:val="005D0BAC"/>
    <w:rsid w:val="005D0CCB"/>
    <w:rsid w:val="005D0FAB"/>
    <w:rsid w:val="005D111A"/>
    <w:rsid w:val="005D20EB"/>
    <w:rsid w:val="005D21A0"/>
    <w:rsid w:val="005D2A33"/>
    <w:rsid w:val="005D2B47"/>
    <w:rsid w:val="005D389E"/>
    <w:rsid w:val="005D4420"/>
    <w:rsid w:val="005D44C3"/>
    <w:rsid w:val="005D532B"/>
    <w:rsid w:val="005D6691"/>
    <w:rsid w:val="005D66E6"/>
    <w:rsid w:val="005D67BE"/>
    <w:rsid w:val="005D75E8"/>
    <w:rsid w:val="005E0F67"/>
    <w:rsid w:val="005E17F4"/>
    <w:rsid w:val="005E1E37"/>
    <w:rsid w:val="005E1EC1"/>
    <w:rsid w:val="005E2C0D"/>
    <w:rsid w:val="005E3018"/>
    <w:rsid w:val="005E33AD"/>
    <w:rsid w:val="005E4834"/>
    <w:rsid w:val="005E4CA4"/>
    <w:rsid w:val="005E5D45"/>
    <w:rsid w:val="005E60D6"/>
    <w:rsid w:val="005E6ADB"/>
    <w:rsid w:val="005E6BAA"/>
    <w:rsid w:val="005E6FEF"/>
    <w:rsid w:val="005E790A"/>
    <w:rsid w:val="005E7ACE"/>
    <w:rsid w:val="005F0912"/>
    <w:rsid w:val="005F0AB5"/>
    <w:rsid w:val="005F0D2C"/>
    <w:rsid w:val="005F265F"/>
    <w:rsid w:val="005F3801"/>
    <w:rsid w:val="005F386E"/>
    <w:rsid w:val="005F5267"/>
    <w:rsid w:val="005F543F"/>
    <w:rsid w:val="005F609B"/>
    <w:rsid w:val="005F7C66"/>
    <w:rsid w:val="005F7D26"/>
    <w:rsid w:val="006002FB"/>
    <w:rsid w:val="006005FE"/>
    <w:rsid w:val="00600624"/>
    <w:rsid w:val="0060100A"/>
    <w:rsid w:val="00601812"/>
    <w:rsid w:val="006018ED"/>
    <w:rsid w:val="00601ABC"/>
    <w:rsid w:val="00602F97"/>
    <w:rsid w:val="006033D4"/>
    <w:rsid w:val="00603655"/>
    <w:rsid w:val="00603CBB"/>
    <w:rsid w:val="00605193"/>
    <w:rsid w:val="0060575D"/>
    <w:rsid w:val="00605B33"/>
    <w:rsid w:val="00605BDE"/>
    <w:rsid w:val="00606037"/>
    <w:rsid w:val="00606F47"/>
    <w:rsid w:val="006073B0"/>
    <w:rsid w:val="00607C17"/>
    <w:rsid w:val="006101F0"/>
    <w:rsid w:val="00610614"/>
    <w:rsid w:val="006109A6"/>
    <w:rsid w:val="006115FC"/>
    <w:rsid w:val="00611EF9"/>
    <w:rsid w:val="0061302F"/>
    <w:rsid w:val="00613041"/>
    <w:rsid w:val="0061362B"/>
    <w:rsid w:val="00614070"/>
    <w:rsid w:val="006141D3"/>
    <w:rsid w:val="0061490F"/>
    <w:rsid w:val="00615326"/>
    <w:rsid w:val="006156BB"/>
    <w:rsid w:val="006163B1"/>
    <w:rsid w:val="00616AC3"/>
    <w:rsid w:val="006174A6"/>
    <w:rsid w:val="00617B0A"/>
    <w:rsid w:val="00617E8D"/>
    <w:rsid w:val="006207BA"/>
    <w:rsid w:val="0062183A"/>
    <w:rsid w:val="006223B3"/>
    <w:rsid w:val="00622F18"/>
    <w:rsid w:val="00622F88"/>
    <w:rsid w:val="00623269"/>
    <w:rsid w:val="00623871"/>
    <w:rsid w:val="00624588"/>
    <w:rsid w:val="006255D4"/>
    <w:rsid w:val="00626429"/>
    <w:rsid w:val="006301E0"/>
    <w:rsid w:val="00630244"/>
    <w:rsid w:val="0063030A"/>
    <w:rsid w:val="00630A3B"/>
    <w:rsid w:val="00631075"/>
    <w:rsid w:val="006310DE"/>
    <w:rsid w:val="006319B7"/>
    <w:rsid w:val="00631C59"/>
    <w:rsid w:val="00631F41"/>
    <w:rsid w:val="00631F4E"/>
    <w:rsid w:val="00632745"/>
    <w:rsid w:val="00632778"/>
    <w:rsid w:val="006342DD"/>
    <w:rsid w:val="00634937"/>
    <w:rsid w:val="00634AB9"/>
    <w:rsid w:val="00635129"/>
    <w:rsid w:val="00635244"/>
    <w:rsid w:val="00635EEF"/>
    <w:rsid w:val="00636758"/>
    <w:rsid w:val="00636947"/>
    <w:rsid w:val="00636972"/>
    <w:rsid w:val="00636DB1"/>
    <w:rsid w:val="00636F49"/>
    <w:rsid w:val="006379D2"/>
    <w:rsid w:val="00637C05"/>
    <w:rsid w:val="00641262"/>
    <w:rsid w:val="00641757"/>
    <w:rsid w:val="00641B0A"/>
    <w:rsid w:val="00642D39"/>
    <w:rsid w:val="006446E9"/>
    <w:rsid w:val="00644C18"/>
    <w:rsid w:val="00646B44"/>
    <w:rsid w:val="00647295"/>
    <w:rsid w:val="006504B8"/>
    <w:rsid w:val="006516B3"/>
    <w:rsid w:val="00651C02"/>
    <w:rsid w:val="006524B7"/>
    <w:rsid w:val="006524FB"/>
    <w:rsid w:val="006524FF"/>
    <w:rsid w:val="0065259D"/>
    <w:rsid w:val="006527B2"/>
    <w:rsid w:val="00652EF8"/>
    <w:rsid w:val="00653A96"/>
    <w:rsid w:val="00653E76"/>
    <w:rsid w:val="006540E5"/>
    <w:rsid w:val="006542CE"/>
    <w:rsid w:val="00654585"/>
    <w:rsid w:val="00654AB9"/>
    <w:rsid w:val="00654EB1"/>
    <w:rsid w:val="0065555A"/>
    <w:rsid w:val="00655C64"/>
    <w:rsid w:val="00655DB4"/>
    <w:rsid w:val="00656332"/>
    <w:rsid w:val="0065727C"/>
    <w:rsid w:val="00657467"/>
    <w:rsid w:val="006613D7"/>
    <w:rsid w:val="0066172C"/>
    <w:rsid w:val="00662271"/>
    <w:rsid w:val="00662D49"/>
    <w:rsid w:val="0066361A"/>
    <w:rsid w:val="00664207"/>
    <w:rsid w:val="00664366"/>
    <w:rsid w:val="00664ABE"/>
    <w:rsid w:val="00664C39"/>
    <w:rsid w:val="00665148"/>
    <w:rsid w:val="0066667F"/>
    <w:rsid w:val="00667E92"/>
    <w:rsid w:val="00671010"/>
    <w:rsid w:val="0067170F"/>
    <w:rsid w:val="006722EA"/>
    <w:rsid w:val="00673242"/>
    <w:rsid w:val="00674273"/>
    <w:rsid w:val="0067427F"/>
    <w:rsid w:val="00674B05"/>
    <w:rsid w:val="00675C79"/>
    <w:rsid w:val="00676220"/>
    <w:rsid w:val="006767DD"/>
    <w:rsid w:val="00676ABE"/>
    <w:rsid w:val="00680A1D"/>
    <w:rsid w:val="00680D94"/>
    <w:rsid w:val="00680FFC"/>
    <w:rsid w:val="00681187"/>
    <w:rsid w:val="00681CAB"/>
    <w:rsid w:val="0068295B"/>
    <w:rsid w:val="00682A50"/>
    <w:rsid w:val="006835D9"/>
    <w:rsid w:val="006840AC"/>
    <w:rsid w:val="00684A86"/>
    <w:rsid w:val="00684B45"/>
    <w:rsid w:val="00684B85"/>
    <w:rsid w:val="00685646"/>
    <w:rsid w:val="00685ED0"/>
    <w:rsid w:val="0068697A"/>
    <w:rsid w:val="00686A47"/>
    <w:rsid w:val="00686E8F"/>
    <w:rsid w:val="006870C4"/>
    <w:rsid w:val="006872C1"/>
    <w:rsid w:val="0068757E"/>
    <w:rsid w:val="00691460"/>
    <w:rsid w:val="006914DF"/>
    <w:rsid w:val="00691E23"/>
    <w:rsid w:val="00692286"/>
    <w:rsid w:val="006930E1"/>
    <w:rsid w:val="006934AB"/>
    <w:rsid w:val="0069544A"/>
    <w:rsid w:val="0069549C"/>
    <w:rsid w:val="0069566F"/>
    <w:rsid w:val="00695978"/>
    <w:rsid w:val="006978C7"/>
    <w:rsid w:val="00697ED5"/>
    <w:rsid w:val="006A0E88"/>
    <w:rsid w:val="006A1285"/>
    <w:rsid w:val="006A12DB"/>
    <w:rsid w:val="006A1E2B"/>
    <w:rsid w:val="006A1F67"/>
    <w:rsid w:val="006A23EF"/>
    <w:rsid w:val="006A2C94"/>
    <w:rsid w:val="006A3C50"/>
    <w:rsid w:val="006A4647"/>
    <w:rsid w:val="006A5975"/>
    <w:rsid w:val="006A6338"/>
    <w:rsid w:val="006A6572"/>
    <w:rsid w:val="006A6F3A"/>
    <w:rsid w:val="006A7310"/>
    <w:rsid w:val="006A7B47"/>
    <w:rsid w:val="006B01AA"/>
    <w:rsid w:val="006B067D"/>
    <w:rsid w:val="006B0C65"/>
    <w:rsid w:val="006B0CAB"/>
    <w:rsid w:val="006B14F8"/>
    <w:rsid w:val="006B1A95"/>
    <w:rsid w:val="006B3262"/>
    <w:rsid w:val="006B3728"/>
    <w:rsid w:val="006B44D0"/>
    <w:rsid w:val="006B4B2E"/>
    <w:rsid w:val="006B52E4"/>
    <w:rsid w:val="006B6002"/>
    <w:rsid w:val="006B6311"/>
    <w:rsid w:val="006B6E87"/>
    <w:rsid w:val="006B77F3"/>
    <w:rsid w:val="006B7964"/>
    <w:rsid w:val="006B7C63"/>
    <w:rsid w:val="006C066D"/>
    <w:rsid w:val="006C0865"/>
    <w:rsid w:val="006C2877"/>
    <w:rsid w:val="006C4BE7"/>
    <w:rsid w:val="006C5104"/>
    <w:rsid w:val="006C52B9"/>
    <w:rsid w:val="006C53FC"/>
    <w:rsid w:val="006C5975"/>
    <w:rsid w:val="006C59CC"/>
    <w:rsid w:val="006C5AF0"/>
    <w:rsid w:val="006C5C32"/>
    <w:rsid w:val="006C6585"/>
    <w:rsid w:val="006C6834"/>
    <w:rsid w:val="006C69DC"/>
    <w:rsid w:val="006C6C71"/>
    <w:rsid w:val="006C6F8D"/>
    <w:rsid w:val="006D0652"/>
    <w:rsid w:val="006D36D1"/>
    <w:rsid w:val="006D3950"/>
    <w:rsid w:val="006D47B7"/>
    <w:rsid w:val="006D49F8"/>
    <w:rsid w:val="006D4F6F"/>
    <w:rsid w:val="006D5325"/>
    <w:rsid w:val="006D53EF"/>
    <w:rsid w:val="006D5B6A"/>
    <w:rsid w:val="006D609D"/>
    <w:rsid w:val="006D632D"/>
    <w:rsid w:val="006D6812"/>
    <w:rsid w:val="006D6A15"/>
    <w:rsid w:val="006D6C83"/>
    <w:rsid w:val="006D7391"/>
    <w:rsid w:val="006E05E3"/>
    <w:rsid w:val="006E0729"/>
    <w:rsid w:val="006E1A2B"/>
    <w:rsid w:val="006E1A7E"/>
    <w:rsid w:val="006E1FED"/>
    <w:rsid w:val="006E20C3"/>
    <w:rsid w:val="006E2B96"/>
    <w:rsid w:val="006E32E2"/>
    <w:rsid w:val="006E42EA"/>
    <w:rsid w:val="006E4BFA"/>
    <w:rsid w:val="006E52B8"/>
    <w:rsid w:val="006E6E5E"/>
    <w:rsid w:val="006E7CF0"/>
    <w:rsid w:val="006E7D1F"/>
    <w:rsid w:val="006E7EFE"/>
    <w:rsid w:val="006E7F78"/>
    <w:rsid w:val="006E7FCA"/>
    <w:rsid w:val="006F0C49"/>
    <w:rsid w:val="006F1834"/>
    <w:rsid w:val="006F26D8"/>
    <w:rsid w:val="006F3A94"/>
    <w:rsid w:val="006F3DF9"/>
    <w:rsid w:val="006F3E05"/>
    <w:rsid w:val="006F3F00"/>
    <w:rsid w:val="006F3FC3"/>
    <w:rsid w:val="006F41CE"/>
    <w:rsid w:val="006F429D"/>
    <w:rsid w:val="006F471B"/>
    <w:rsid w:val="006F5301"/>
    <w:rsid w:val="00700499"/>
    <w:rsid w:val="00701D8A"/>
    <w:rsid w:val="00701E38"/>
    <w:rsid w:val="0070232C"/>
    <w:rsid w:val="00702393"/>
    <w:rsid w:val="007030E7"/>
    <w:rsid w:val="007043C3"/>
    <w:rsid w:val="00704708"/>
    <w:rsid w:val="00704D72"/>
    <w:rsid w:val="00704EFD"/>
    <w:rsid w:val="0070517B"/>
    <w:rsid w:val="00705556"/>
    <w:rsid w:val="00706223"/>
    <w:rsid w:val="00706585"/>
    <w:rsid w:val="00706D20"/>
    <w:rsid w:val="00707FCB"/>
    <w:rsid w:val="0071077B"/>
    <w:rsid w:val="00710E7D"/>
    <w:rsid w:val="007115A8"/>
    <w:rsid w:val="0071161B"/>
    <w:rsid w:val="00711A65"/>
    <w:rsid w:val="00711F51"/>
    <w:rsid w:val="007120A2"/>
    <w:rsid w:val="007129C8"/>
    <w:rsid w:val="0071326B"/>
    <w:rsid w:val="007142EA"/>
    <w:rsid w:val="007143FD"/>
    <w:rsid w:val="0071493C"/>
    <w:rsid w:val="007149C5"/>
    <w:rsid w:val="00714BC7"/>
    <w:rsid w:val="00714C35"/>
    <w:rsid w:val="0071548F"/>
    <w:rsid w:val="00715555"/>
    <w:rsid w:val="00715C80"/>
    <w:rsid w:val="007169F0"/>
    <w:rsid w:val="007169FC"/>
    <w:rsid w:val="00717228"/>
    <w:rsid w:val="0071737A"/>
    <w:rsid w:val="007206A6"/>
    <w:rsid w:val="00720C0B"/>
    <w:rsid w:val="00720C9F"/>
    <w:rsid w:val="00720F46"/>
    <w:rsid w:val="00721147"/>
    <w:rsid w:val="0072126E"/>
    <w:rsid w:val="007213A5"/>
    <w:rsid w:val="0072219B"/>
    <w:rsid w:val="0072224A"/>
    <w:rsid w:val="00724745"/>
    <w:rsid w:val="00724EB7"/>
    <w:rsid w:val="007259AD"/>
    <w:rsid w:val="00725BDD"/>
    <w:rsid w:val="00726210"/>
    <w:rsid w:val="0072654A"/>
    <w:rsid w:val="0072654B"/>
    <w:rsid w:val="0072690E"/>
    <w:rsid w:val="00726A22"/>
    <w:rsid w:val="00726C4E"/>
    <w:rsid w:val="00726F05"/>
    <w:rsid w:val="007272D9"/>
    <w:rsid w:val="007273CF"/>
    <w:rsid w:val="0072789D"/>
    <w:rsid w:val="00727A29"/>
    <w:rsid w:val="007305A5"/>
    <w:rsid w:val="00730823"/>
    <w:rsid w:val="007313EE"/>
    <w:rsid w:val="007317A7"/>
    <w:rsid w:val="007318D1"/>
    <w:rsid w:val="00731C1F"/>
    <w:rsid w:val="00731DB6"/>
    <w:rsid w:val="0073261A"/>
    <w:rsid w:val="00732AB9"/>
    <w:rsid w:val="00732EB5"/>
    <w:rsid w:val="00734363"/>
    <w:rsid w:val="00734B8D"/>
    <w:rsid w:val="00735149"/>
    <w:rsid w:val="007352DE"/>
    <w:rsid w:val="007371CE"/>
    <w:rsid w:val="0073723B"/>
    <w:rsid w:val="00737DB9"/>
    <w:rsid w:val="00740930"/>
    <w:rsid w:val="00742641"/>
    <w:rsid w:val="00742912"/>
    <w:rsid w:val="00742F0B"/>
    <w:rsid w:val="00743483"/>
    <w:rsid w:val="007439D4"/>
    <w:rsid w:val="00743CFD"/>
    <w:rsid w:val="00743EA8"/>
    <w:rsid w:val="00747FB7"/>
    <w:rsid w:val="00750922"/>
    <w:rsid w:val="0075096F"/>
    <w:rsid w:val="007515B3"/>
    <w:rsid w:val="00752187"/>
    <w:rsid w:val="007526DA"/>
    <w:rsid w:val="007530F4"/>
    <w:rsid w:val="00754671"/>
    <w:rsid w:val="007552DF"/>
    <w:rsid w:val="00756932"/>
    <w:rsid w:val="00756D75"/>
    <w:rsid w:val="00756FAE"/>
    <w:rsid w:val="0075705F"/>
    <w:rsid w:val="007570DA"/>
    <w:rsid w:val="00757519"/>
    <w:rsid w:val="0075786E"/>
    <w:rsid w:val="007578E7"/>
    <w:rsid w:val="007601BF"/>
    <w:rsid w:val="00762942"/>
    <w:rsid w:val="00762A0A"/>
    <w:rsid w:val="00762B55"/>
    <w:rsid w:val="00762C16"/>
    <w:rsid w:val="00762EB7"/>
    <w:rsid w:val="007631CB"/>
    <w:rsid w:val="0076415F"/>
    <w:rsid w:val="0076433C"/>
    <w:rsid w:val="00765798"/>
    <w:rsid w:val="00765B4D"/>
    <w:rsid w:val="007664C6"/>
    <w:rsid w:val="00767060"/>
    <w:rsid w:val="007675EF"/>
    <w:rsid w:val="007706E5"/>
    <w:rsid w:val="00771C82"/>
    <w:rsid w:val="00771CC1"/>
    <w:rsid w:val="007725CF"/>
    <w:rsid w:val="007734D0"/>
    <w:rsid w:val="0077428A"/>
    <w:rsid w:val="00775042"/>
    <w:rsid w:val="007765E7"/>
    <w:rsid w:val="007767CE"/>
    <w:rsid w:val="00777944"/>
    <w:rsid w:val="007779B0"/>
    <w:rsid w:val="0078029E"/>
    <w:rsid w:val="007805B0"/>
    <w:rsid w:val="007809A2"/>
    <w:rsid w:val="00780FF1"/>
    <w:rsid w:val="00781479"/>
    <w:rsid w:val="00781AE1"/>
    <w:rsid w:val="00781FA8"/>
    <w:rsid w:val="00782349"/>
    <w:rsid w:val="00783375"/>
    <w:rsid w:val="007843C6"/>
    <w:rsid w:val="007848D5"/>
    <w:rsid w:val="00784E09"/>
    <w:rsid w:val="007856AB"/>
    <w:rsid w:val="007869A6"/>
    <w:rsid w:val="00786EB5"/>
    <w:rsid w:val="00787976"/>
    <w:rsid w:val="00787D70"/>
    <w:rsid w:val="00787DDA"/>
    <w:rsid w:val="00787F3C"/>
    <w:rsid w:val="0079026E"/>
    <w:rsid w:val="00790B47"/>
    <w:rsid w:val="0079257F"/>
    <w:rsid w:val="00792706"/>
    <w:rsid w:val="007930A7"/>
    <w:rsid w:val="00793976"/>
    <w:rsid w:val="00793FCB"/>
    <w:rsid w:val="007944DE"/>
    <w:rsid w:val="0079458C"/>
    <w:rsid w:val="0079474C"/>
    <w:rsid w:val="0079528C"/>
    <w:rsid w:val="00796806"/>
    <w:rsid w:val="0079700F"/>
    <w:rsid w:val="007970E2"/>
    <w:rsid w:val="007A03BC"/>
    <w:rsid w:val="007A0454"/>
    <w:rsid w:val="007A0547"/>
    <w:rsid w:val="007A26A6"/>
    <w:rsid w:val="007A26FE"/>
    <w:rsid w:val="007A28C9"/>
    <w:rsid w:val="007A3428"/>
    <w:rsid w:val="007A357B"/>
    <w:rsid w:val="007A3855"/>
    <w:rsid w:val="007A38A5"/>
    <w:rsid w:val="007A3952"/>
    <w:rsid w:val="007A42A3"/>
    <w:rsid w:val="007A52AD"/>
    <w:rsid w:val="007A5332"/>
    <w:rsid w:val="007A5611"/>
    <w:rsid w:val="007A5813"/>
    <w:rsid w:val="007A5D1A"/>
    <w:rsid w:val="007A5E7A"/>
    <w:rsid w:val="007A64B3"/>
    <w:rsid w:val="007A66DE"/>
    <w:rsid w:val="007A73F6"/>
    <w:rsid w:val="007A769C"/>
    <w:rsid w:val="007B0754"/>
    <w:rsid w:val="007B0DDC"/>
    <w:rsid w:val="007B0DE8"/>
    <w:rsid w:val="007B11B8"/>
    <w:rsid w:val="007B1A96"/>
    <w:rsid w:val="007B2E5E"/>
    <w:rsid w:val="007B3C74"/>
    <w:rsid w:val="007B3F03"/>
    <w:rsid w:val="007B45A2"/>
    <w:rsid w:val="007B4765"/>
    <w:rsid w:val="007B4D3B"/>
    <w:rsid w:val="007B753F"/>
    <w:rsid w:val="007B790A"/>
    <w:rsid w:val="007B791B"/>
    <w:rsid w:val="007C10FE"/>
    <w:rsid w:val="007C11A3"/>
    <w:rsid w:val="007C1EE5"/>
    <w:rsid w:val="007C226E"/>
    <w:rsid w:val="007C2AA4"/>
    <w:rsid w:val="007C3DDB"/>
    <w:rsid w:val="007C4D2B"/>
    <w:rsid w:val="007C644B"/>
    <w:rsid w:val="007C6DB5"/>
    <w:rsid w:val="007C77A2"/>
    <w:rsid w:val="007C7B3B"/>
    <w:rsid w:val="007D0107"/>
    <w:rsid w:val="007D0F04"/>
    <w:rsid w:val="007D356E"/>
    <w:rsid w:val="007D3A1E"/>
    <w:rsid w:val="007D3DC4"/>
    <w:rsid w:val="007D3E5B"/>
    <w:rsid w:val="007D3F5E"/>
    <w:rsid w:val="007D3F92"/>
    <w:rsid w:val="007D40A2"/>
    <w:rsid w:val="007D47E4"/>
    <w:rsid w:val="007D4FAC"/>
    <w:rsid w:val="007D5EE2"/>
    <w:rsid w:val="007D6C06"/>
    <w:rsid w:val="007D6F47"/>
    <w:rsid w:val="007D7399"/>
    <w:rsid w:val="007D7B7B"/>
    <w:rsid w:val="007E04DC"/>
    <w:rsid w:val="007E11FE"/>
    <w:rsid w:val="007E13B2"/>
    <w:rsid w:val="007E354A"/>
    <w:rsid w:val="007E3E19"/>
    <w:rsid w:val="007E41AD"/>
    <w:rsid w:val="007E420A"/>
    <w:rsid w:val="007E4DF3"/>
    <w:rsid w:val="007E560F"/>
    <w:rsid w:val="007E6D5B"/>
    <w:rsid w:val="007E727D"/>
    <w:rsid w:val="007E7AB2"/>
    <w:rsid w:val="007F19F4"/>
    <w:rsid w:val="007F1BB7"/>
    <w:rsid w:val="007F1DE9"/>
    <w:rsid w:val="007F215C"/>
    <w:rsid w:val="007F2222"/>
    <w:rsid w:val="007F292B"/>
    <w:rsid w:val="007F3AFF"/>
    <w:rsid w:val="007F4965"/>
    <w:rsid w:val="007F5D34"/>
    <w:rsid w:val="007F5D8F"/>
    <w:rsid w:val="007F637B"/>
    <w:rsid w:val="007F6B47"/>
    <w:rsid w:val="007F786E"/>
    <w:rsid w:val="007F7BCE"/>
    <w:rsid w:val="00800EC3"/>
    <w:rsid w:val="008023F2"/>
    <w:rsid w:val="00802992"/>
    <w:rsid w:val="008037EB"/>
    <w:rsid w:val="00803AC8"/>
    <w:rsid w:val="00804782"/>
    <w:rsid w:val="00805E00"/>
    <w:rsid w:val="00806CA4"/>
    <w:rsid w:val="00806E31"/>
    <w:rsid w:val="00807753"/>
    <w:rsid w:val="00807968"/>
    <w:rsid w:val="00807FDA"/>
    <w:rsid w:val="008105F0"/>
    <w:rsid w:val="008109D8"/>
    <w:rsid w:val="008121DF"/>
    <w:rsid w:val="00813327"/>
    <w:rsid w:val="0081378D"/>
    <w:rsid w:val="00814B20"/>
    <w:rsid w:val="008156CB"/>
    <w:rsid w:val="00815736"/>
    <w:rsid w:val="00816B00"/>
    <w:rsid w:val="00816D0A"/>
    <w:rsid w:val="00817825"/>
    <w:rsid w:val="00817E7D"/>
    <w:rsid w:val="00820341"/>
    <w:rsid w:val="00820FFD"/>
    <w:rsid w:val="0082181A"/>
    <w:rsid w:val="00821DC0"/>
    <w:rsid w:val="008225AB"/>
    <w:rsid w:val="00824AB1"/>
    <w:rsid w:val="008265ED"/>
    <w:rsid w:val="008266CF"/>
    <w:rsid w:val="00826E07"/>
    <w:rsid w:val="00827AE3"/>
    <w:rsid w:val="00827B17"/>
    <w:rsid w:val="008307B5"/>
    <w:rsid w:val="008310AC"/>
    <w:rsid w:val="00831AF0"/>
    <w:rsid w:val="00831D06"/>
    <w:rsid w:val="008321DA"/>
    <w:rsid w:val="008325CE"/>
    <w:rsid w:val="00832C59"/>
    <w:rsid w:val="00832E72"/>
    <w:rsid w:val="0083328F"/>
    <w:rsid w:val="00834EB4"/>
    <w:rsid w:val="008351B8"/>
    <w:rsid w:val="008361B6"/>
    <w:rsid w:val="00836529"/>
    <w:rsid w:val="0083657E"/>
    <w:rsid w:val="008400E7"/>
    <w:rsid w:val="00840388"/>
    <w:rsid w:val="0084139A"/>
    <w:rsid w:val="008415E7"/>
    <w:rsid w:val="00841680"/>
    <w:rsid w:val="00843524"/>
    <w:rsid w:val="00843617"/>
    <w:rsid w:val="00843784"/>
    <w:rsid w:val="0084415D"/>
    <w:rsid w:val="008443DC"/>
    <w:rsid w:val="008460F1"/>
    <w:rsid w:val="00846288"/>
    <w:rsid w:val="00846861"/>
    <w:rsid w:val="00846C70"/>
    <w:rsid w:val="00847D25"/>
    <w:rsid w:val="00850A73"/>
    <w:rsid w:val="00850A9A"/>
    <w:rsid w:val="008514FB"/>
    <w:rsid w:val="00851653"/>
    <w:rsid w:val="008516FD"/>
    <w:rsid w:val="00851F47"/>
    <w:rsid w:val="008525E9"/>
    <w:rsid w:val="00852C83"/>
    <w:rsid w:val="00852CEF"/>
    <w:rsid w:val="00853072"/>
    <w:rsid w:val="008537B4"/>
    <w:rsid w:val="008539B5"/>
    <w:rsid w:val="00854120"/>
    <w:rsid w:val="008564F8"/>
    <w:rsid w:val="008567F2"/>
    <w:rsid w:val="00857217"/>
    <w:rsid w:val="0085742D"/>
    <w:rsid w:val="00857477"/>
    <w:rsid w:val="00857D45"/>
    <w:rsid w:val="0086080B"/>
    <w:rsid w:val="008608A4"/>
    <w:rsid w:val="00860FF1"/>
    <w:rsid w:val="00861307"/>
    <w:rsid w:val="00862BDF"/>
    <w:rsid w:val="00863244"/>
    <w:rsid w:val="00863B23"/>
    <w:rsid w:val="008641E3"/>
    <w:rsid w:val="00864B25"/>
    <w:rsid w:val="0086635A"/>
    <w:rsid w:val="00866999"/>
    <w:rsid w:val="0086751A"/>
    <w:rsid w:val="00867840"/>
    <w:rsid w:val="0086786B"/>
    <w:rsid w:val="00867EC8"/>
    <w:rsid w:val="0087042F"/>
    <w:rsid w:val="00870814"/>
    <w:rsid w:val="008711AF"/>
    <w:rsid w:val="008713AE"/>
    <w:rsid w:val="00871441"/>
    <w:rsid w:val="008714B3"/>
    <w:rsid w:val="0087264F"/>
    <w:rsid w:val="00873232"/>
    <w:rsid w:val="00873546"/>
    <w:rsid w:val="00874C9F"/>
    <w:rsid w:val="00875ECC"/>
    <w:rsid w:val="00875EF6"/>
    <w:rsid w:val="008761AF"/>
    <w:rsid w:val="00876642"/>
    <w:rsid w:val="00877AF3"/>
    <w:rsid w:val="00880708"/>
    <w:rsid w:val="00880E50"/>
    <w:rsid w:val="00880F11"/>
    <w:rsid w:val="00882CDB"/>
    <w:rsid w:val="00882CE0"/>
    <w:rsid w:val="00884658"/>
    <w:rsid w:val="00884A21"/>
    <w:rsid w:val="00885515"/>
    <w:rsid w:val="00885A6A"/>
    <w:rsid w:val="00885C38"/>
    <w:rsid w:val="0088606B"/>
    <w:rsid w:val="0088643E"/>
    <w:rsid w:val="00887AFB"/>
    <w:rsid w:val="0089026F"/>
    <w:rsid w:val="0089036D"/>
    <w:rsid w:val="00891539"/>
    <w:rsid w:val="00892243"/>
    <w:rsid w:val="00893972"/>
    <w:rsid w:val="0089435E"/>
    <w:rsid w:val="008946FC"/>
    <w:rsid w:val="00895613"/>
    <w:rsid w:val="008959D7"/>
    <w:rsid w:val="00895A0C"/>
    <w:rsid w:val="00895A8B"/>
    <w:rsid w:val="00896823"/>
    <w:rsid w:val="00896AA9"/>
    <w:rsid w:val="00896F90"/>
    <w:rsid w:val="0089751D"/>
    <w:rsid w:val="008A1F5C"/>
    <w:rsid w:val="008A23A5"/>
    <w:rsid w:val="008A3613"/>
    <w:rsid w:val="008A4D38"/>
    <w:rsid w:val="008A5F09"/>
    <w:rsid w:val="008A703A"/>
    <w:rsid w:val="008B03BC"/>
    <w:rsid w:val="008B0A2E"/>
    <w:rsid w:val="008B0C8D"/>
    <w:rsid w:val="008B104F"/>
    <w:rsid w:val="008B10A3"/>
    <w:rsid w:val="008B1388"/>
    <w:rsid w:val="008B2EED"/>
    <w:rsid w:val="008B3D84"/>
    <w:rsid w:val="008B49BE"/>
    <w:rsid w:val="008B529F"/>
    <w:rsid w:val="008B5BAB"/>
    <w:rsid w:val="008B5BD2"/>
    <w:rsid w:val="008B64CD"/>
    <w:rsid w:val="008B6906"/>
    <w:rsid w:val="008B7082"/>
    <w:rsid w:val="008B7521"/>
    <w:rsid w:val="008B7C90"/>
    <w:rsid w:val="008B7CBE"/>
    <w:rsid w:val="008B7D0B"/>
    <w:rsid w:val="008B7FD7"/>
    <w:rsid w:val="008C0E89"/>
    <w:rsid w:val="008C2BCB"/>
    <w:rsid w:val="008C369F"/>
    <w:rsid w:val="008C3739"/>
    <w:rsid w:val="008C4188"/>
    <w:rsid w:val="008C4F36"/>
    <w:rsid w:val="008C4F5E"/>
    <w:rsid w:val="008C50DA"/>
    <w:rsid w:val="008C5371"/>
    <w:rsid w:val="008C5761"/>
    <w:rsid w:val="008C6010"/>
    <w:rsid w:val="008C6DC1"/>
    <w:rsid w:val="008C7A39"/>
    <w:rsid w:val="008C7D34"/>
    <w:rsid w:val="008C7E21"/>
    <w:rsid w:val="008C7EE2"/>
    <w:rsid w:val="008D0420"/>
    <w:rsid w:val="008D1BCA"/>
    <w:rsid w:val="008D269B"/>
    <w:rsid w:val="008D2A9B"/>
    <w:rsid w:val="008D2C30"/>
    <w:rsid w:val="008D38E9"/>
    <w:rsid w:val="008D4578"/>
    <w:rsid w:val="008D4E72"/>
    <w:rsid w:val="008D588C"/>
    <w:rsid w:val="008D6604"/>
    <w:rsid w:val="008D6E3B"/>
    <w:rsid w:val="008D7619"/>
    <w:rsid w:val="008D7A68"/>
    <w:rsid w:val="008E049D"/>
    <w:rsid w:val="008E1230"/>
    <w:rsid w:val="008E1806"/>
    <w:rsid w:val="008E1CD3"/>
    <w:rsid w:val="008E2060"/>
    <w:rsid w:val="008E2CDC"/>
    <w:rsid w:val="008E35F1"/>
    <w:rsid w:val="008E3EE6"/>
    <w:rsid w:val="008E61D1"/>
    <w:rsid w:val="008E6882"/>
    <w:rsid w:val="008E72C8"/>
    <w:rsid w:val="008E761E"/>
    <w:rsid w:val="008F0DD6"/>
    <w:rsid w:val="008F0EC9"/>
    <w:rsid w:val="008F37FB"/>
    <w:rsid w:val="008F42F4"/>
    <w:rsid w:val="008F5D11"/>
    <w:rsid w:val="008F5D5D"/>
    <w:rsid w:val="008F5EA2"/>
    <w:rsid w:val="008F5EC3"/>
    <w:rsid w:val="008F607F"/>
    <w:rsid w:val="008F6462"/>
    <w:rsid w:val="008F6FAE"/>
    <w:rsid w:val="00900592"/>
    <w:rsid w:val="00900A9C"/>
    <w:rsid w:val="0090163A"/>
    <w:rsid w:val="009018B6"/>
    <w:rsid w:val="00901E60"/>
    <w:rsid w:val="009020D2"/>
    <w:rsid w:val="009028C5"/>
    <w:rsid w:val="00903059"/>
    <w:rsid w:val="0090310B"/>
    <w:rsid w:val="00903398"/>
    <w:rsid w:val="009033FA"/>
    <w:rsid w:val="00903568"/>
    <w:rsid w:val="00903D56"/>
    <w:rsid w:val="00903EE2"/>
    <w:rsid w:val="00904154"/>
    <w:rsid w:val="009041D1"/>
    <w:rsid w:val="00904930"/>
    <w:rsid w:val="009057E4"/>
    <w:rsid w:val="00906598"/>
    <w:rsid w:val="00906863"/>
    <w:rsid w:val="00906AE5"/>
    <w:rsid w:val="00907F6C"/>
    <w:rsid w:val="009103A3"/>
    <w:rsid w:val="00911158"/>
    <w:rsid w:val="0091145E"/>
    <w:rsid w:val="0091165A"/>
    <w:rsid w:val="00912847"/>
    <w:rsid w:val="00913BEE"/>
    <w:rsid w:val="00914B17"/>
    <w:rsid w:val="00916312"/>
    <w:rsid w:val="00916C49"/>
    <w:rsid w:val="00917FD1"/>
    <w:rsid w:val="0092007D"/>
    <w:rsid w:val="009206D3"/>
    <w:rsid w:val="009208F7"/>
    <w:rsid w:val="00920B9F"/>
    <w:rsid w:val="00922062"/>
    <w:rsid w:val="009253C9"/>
    <w:rsid w:val="0092597C"/>
    <w:rsid w:val="00925E96"/>
    <w:rsid w:val="00925EF2"/>
    <w:rsid w:val="009264CC"/>
    <w:rsid w:val="009269CD"/>
    <w:rsid w:val="00926A3C"/>
    <w:rsid w:val="00926A72"/>
    <w:rsid w:val="00926AD9"/>
    <w:rsid w:val="009270E1"/>
    <w:rsid w:val="009270FA"/>
    <w:rsid w:val="009279BC"/>
    <w:rsid w:val="00927BF8"/>
    <w:rsid w:val="00927D21"/>
    <w:rsid w:val="009301A2"/>
    <w:rsid w:val="009307A9"/>
    <w:rsid w:val="009308D3"/>
    <w:rsid w:val="00930A62"/>
    <w:rsid w:val="00932219"/>
    <w:rsid w:val="009324AC"/>
    <w:rsid w:val="00932E1B"/>
    <w:rsid w:val="00935984"/>
    <w:rsid w:val="00936939"/>
    <w:rsid w:val="00936EE0"/>
    <w:rsid w:val="00937035"/>
    <w:rsid w:val="0093766C"/>
    <w:rsid w:val="00940267"/>
    <w:rsid w:val="00940C36"/>
    <w:rsid w:val="00940FB8"/>
    <w:rsid w:val="00941436"/>
    <w:rsid w:val="009426D7"/>
    <w:rsid w:val="009432F6"/>
    <w:rsid w:val="00943394"/>
    <w:rsid w:val="009474C7"/>
    <w:rsid w:val="009478E1"/>
    <w:rsid w:val="00947974"/>
    <w:rsid w:val="00947E46"/>
    <w:rsid w:val="009507AD"/>
    <w:rsid w:val="00950A0D"/>
    <w:rsid w:val="009519B2"/>
    <w:rsid w:val="00951DC0"/>
    <w:rsid w:val="00951EA1"/>
    <w:rsid w:val="00952BCF"/>
    <w:rsid w:val="009533C1"/>
    <w:rsid w:val="0095458D"/>
    <w:rsid w:val="00954922"/>
    <w:rsid w:val="009550D9"/>
    <w:rsid w:val="00955278"/>
    <w:rsid w:val="009558D7"/>
    <w:rsid w:val="00955965"/>
    <w:rsid w:val="00956368"/>
    <w:rsid w:val="00957F08"/>
    <w:rsid w:val="009612CA"/>
    <w:rsid w:val="009618BC"/>
    <w:rsid w:val="0096251D"/>
    <w:rsid w:val="00962B05"/>
    <w:rsid w:val="0096334B"/>
    <w:rsid w:val="00963A2D"/>
    <w:rsid w:val="00963DF1"/>
    <w:rsid w:val="00964766"/>
    <w:rsid w:val="00964DCC"/>
    <w:rsid w:val="00964FF1"/>
    <w:rsid w:val="0096585E"/>
    <w:rsid w:val="00965C35"/>
    <w:rsid w:val="009674C6"/>
    <w:rsid w:val="0096768D"/>
    <w:rsid w:val="009679D8"/>
    <w:rsid w:val="00967E69"/>
    <w:rsid w:val="00967EAB"/>
    <w:rsid w:val="00970823"/>
    <w:rsid w:val="0097116C"/>
    <w:rsid w:val="00971462"/>
    <w:rsid w:val="0097220D"/>
    <w:rsid w:val="009723C3"/>
    <w:rsid w:val="00972692"/>
    <w:rsid w:val="00973782"/>
    <w:rsid w:val="00974261"/>
    <w:rsid w:val="00974A93"/>
    <w:rsid w:val="009751BD"/>
    <w:rsid w:val="00976058"/>
    <w:rsid w:val="0097682F"/>
    <w:rsid w:val="00976852"/>
    <w:rsid w:val="00976A44"/>
    <w:rsid w:val="009778C8"/>
    <w:rsid w:val="00977E53"/>
    <w:rsid w:val="009801E3"/>
    <w:rsid w:val="0098023B"/>
    <w:rsid w:val="0098103A"/>
    <w:rsid w:val="0098108D"/>
    <w:rsid w:val="0098122F"/>
    <w:rsid w:val="00982C0A"/>
    <w:rsid w:val="00982EFC"/>
    <w:rsid w:val="00983727"/>
    <w:rsid w:val="00984700"/>
    <w:rsid w:val="00984D44"/>
    <w:rsid w:val="00984F6A"/>
    <w:rsid w:val="00984FE8"/>
    <w:rsid w:val="00985498"/>
    <w:rsid w:val="0098595D"/>
    <w:rsid w:val="009867D9"/>
    <w:rsid w:val="00987E6E"/>
    <w:rsid w:val="00990005"/>
    <w:rsid w:val="00991037"/>
    <w:rsid w:val="009913C8"/>
    <w:rsid w:val="00991DB4"/>
    <w:rsid w:val="00992030"/>
    <w:rsid w:val="00992052"/>
    <w:rsid w:val="00992070"/>
    <w:rsid w:val="00992185"/>
    <w:rsid w:val="00992580"/>
    <w:rsid w:val="00992ACD"/>
    <w:rsid w:val="00993ADA"/>
    <w:rsid w:val="00995058"/>
    <w:rsid w:val="00995EFF"/>
    <w:rsid w:val="00996178"/>
    <w:rsid w:val="009967BD"/>
    <w:rsid w:val="00996C67"/>
    <w:rsid w:val="00997E9F"/>
    <w:rsid w:val="009A0078"/>
    <w:rsid w:val="009A04A6"/>
    <w:rsid w:val="009A07DA"/>
    <w:rsid w:val="009A115A"/>
    <w:rsid w:val="009A1252"/>
    <w:rsid w:val="009A1271"/>
    <w:rsid w:val="009A3445"/>
    <w:rsid w:val="009A3DEB"/>
    <w:rsid w:val="009A3E94"/>
    <w:rsid w:val="009A4CB3"/>
    <w:rsid w:val="009A550C"/>
    <w:rsid w:val="009A579C"/>
    <w:rsid w:val="009A5971"/>
    <w:rsid w:val="009A625D"/>
    <w:rsid w:val="009A633B"/>
    <w:rsid w:val="009A693B"/>
    <w:rsid w:val="009A6DB6"/>
    <w:rsid w:val="009A7620"/>
    <w:rsid w:val="009A7898"/>
    <w:rsid w:val="009B04E8"/>
    <w:rsid w:val="009B06AF"/>
    <w:rsid w:val="009B09DD"/>
    <w:rsid w:val="009B0CC8"/>
    <w:rsid w:val="009B2411"/>
    <w:rsid w:val="009B2466"/>
    <w:rsid w:val="009B2682"/>
    <w:rsid w:val="009B2CD4"/>
    <w:rsid w:val="009B31DC"/>
    <w:rsid w:val="009B6D25"/>
    <w:rsid w:val="009B7874"/>
    <w:rsid w:val="009C02C9"/>
    <w:rsid w:val="009C170E"/>
    <w:rsid w:val="009C27A7"/>
    <w:rsid w:val="009C371D"/>
    <w:rsid w:val="009C45E6"/>
    <w:rsid w:val="009C7441"/>
    <w:rsid w:val="009C7A5A"/>
    <w:rsid w:val="009C7E0A"/>
    <w:rsid w:val="009D051B"/>
    <w:rsid w:val="009D0541"/>
    <w:rsid w:val="009D06FC"/>
    <w:rsid w:val="009D0988"/>
    <w:rsid w:val="009D2183"/>
    <w:rsid w:val="009D23FD"/>
    <w:rsid w:val="009D271F"/>
    <w:rsid w:val="009D3351"/>
    <w:rsid w:val="009D3A1F"/>
    <w:rsid w:val="009D3E00"/>
    <w:rsid w:val="009D46B3"/>
    <w:rsid w:val="009D531E"/>
    <w:rsid w:val="009D5335"/>
    <w:rsid w:val="009D54E6"/>
    <w:rsid w:val="009D58F5"/>
    <w:rsid w:val="009D5CE6"/>
    <w:rsid w:val="009D634D"/>
    <w:rsid w:val="009D7C22"/>
    <w:rsid w:val="009E0B2C"/>
    <w:rsid w:val="009E0C4E"/>
    <w:rsid w:val="009E159D"/>
    <w:rsid w:val="009E1904"/>
    <w:rsid w:val="009E1C2D"/>
    <w:rsid w:val="009E2C4F"/>
    <w:rsid w:val="009E2DC2"/>
    <w:rsid w:val="009E3753"/>
    <w:rsid w:val="009E39F6"/>
    <w:rsid w:val="009E3A51"/>
    <w:rsid w:val="009E471F"/>
    <w:rsid w:val="009E4DD3"/>
    <w:rsid w:val="009E5543"/>
    <w:rsid w:val="009E5936"/>
    <w:rsid w:val="009E6194"/>
    <w:rsid w:val="009E7EDB"/>
    <w:rsid w:val="009F007E"/>
    <w:rsid w:val="009F02BC"/>
    <w:rsid w:val="009F0507"/>
    <w:rsid w:val="009F08A5"/>
    <w:rsid w:val="009F0E4D"/>
    <w:rsid w:val="009F3133"/>
    <w:rsid w:val="009F442E"/>
    <w:rsid w:val="009F447E"/>
    <w:rsid w:val="009F4657"/>
    <w:rsid w:val="009F49A2"/>
    <w:rsid w:val="009F4C20"/>
    <w:rsid w:val="009F527C"/>
    <w:rsid w:val="009F5528"/>
    <w:rsid w:val="009F6710"/>
    <w:rsid w:val="009F6C87"/>
    <w:rsid w:val="009F6F86"/>
    <w:rsid w:val="009F758A"/>
    <w:rsid w:val="009F7627"/>
    <w:rsid w:val="009F7C76"/>
    <w:rsid w:val="00A00244"/>
    <w:rsid w:val="00A00971"/>
    <w:rsid w:val="00A01675"/>
    <w:rsid w:val="00A01D2F"/>
    <w:rsid w:val="00A0220C"/>
    <w:rsid w:val="00A023CE"/>
    <w:rsid w:val="00A02509"/>
    <w:rsid w:val="00A02CEA"/>
    <w:rsid w:val="00A02E80"/>
    <w:rsid w:val="00A03185"/>
    <w:rsid w:val="00A04402"/>
    <w:rsid w:val="00A047B8"/>
    <w:rsid w:val="00A05AB0"/>
    <w:rsid w:val="00A070E3"/>
    <w:rsid w:val="00A07A29"/>
    <w:rsid w:val="00A106AE"/>
    <w:rsid w:val="00A10970"/>
    <w:rsid w:val="00A10F6C"/>
    <w:rsid w:val="00A11A3E"/>
    <w:rsid w:val="00A11AE1"/>
    <w:rsid w:val="00A12402"/>
    <w:rsid w:val="00A13275"/>
    <w:rsid w:val="00A135E8"/>
    <w:rsid w:val="00A13671"/>
    <w:rsid w:val="00A13B92"/>
    <w:rsid w:val="00A13FB7"/>
    <w:rsid w:val="00A140D1"/>
    <w:rsid w:val="00A14538"/>
    <w:rsid w:val="00A1506D"/>
    <w:rsid w:val="00A1554B"/>
    <w:rsid w:val="00A15686"/>
    <w:rsid w:val="00A16C1D"/>
    <w:rsid w:val="00A178A2"/>
    <w:rsid w:val="00A20E8E"/>
    <w:rsid w:val="00A2130A"/>
    <w:rsid w:val="00A2150D"/>
    <w:rsid w:val="00A215D2"/>
    <w:rsid w:val="00A2172F"/>
    <w:rsid w:val="00A21783"/>
    <w:rsid w:val="00A21A36"/>
    <w:rsid w:val="00A21B85"/>
    <w:rsid w:val="00A21B89"/>
    <w:rsid w:val="00A22092"/>
    <w:rsid w:val="00A224F5"/>
    <w:rsid w:val="00A2253D"/>
    <w:rsid w:val="00A22788"/>
    <w:rsid w:val="00A23227"/>
    <w:rsid w:val="00A236C7"/>
    <w:rsid w:val="00A23ACB"/>
    <w:rsid w:val="00A24B08"/>
    <w:rsid w:val="00A261D8"/>
    <w:rsid w:val="00A2646F"/>
    <w:rsid w:val="00A265EF"/>
    <w:rsid w:val="00A30DFA"/>
    <w:rsid w:val="00A313D5"/>
    <w:rsid w:val="00A314FA"/>
    <w:rsid w:val="00A31672"/>
    <w:rsid w:val="00A31DF6"/>
    <w:rsid w:val="00A323D1"/>
    <w:rsid w:val="00A32457"/>
    <w:rsid w:val="00A33795"/>
    <w:rsid w:val="00A34E91"/>
    <w:rsid w:val="00A3548C"/>
    <w:rsid w:val="00A3560B"/>
    <w:rsid w:val="00A35957"/>
    <w:rsid w:val="00A35A16"/>
    <w:rsid w:val="00A366B8"/>
    <w:rsid w:val="00A3756F"/>
    <w:rsid w:val="00A40014"/>
    <w:rsid w:val="00A4013D"/>
    <w:rsid w:val="00A40CB6"/>
    <w:rsid w:val="00A4131E"/>
    <w:rsid w:val="00A42C65"/>
    <w:rsid w:val="00A43A42"/>
    <w:rsid w:val="00A4487F"/>
    <w:rsid w:val="00A455A9"/>
    <w:rsid w:val="00A4682A"/>
    <w:rsid w:val="00A47DC3"/>
    <w:rsid w:val="00A47E50"/>
    <w:rsid w:val="00A504DC"/>
    <w:rsid w:val="00A5135B"/>
    <w:rsid w:val="00A51ED6"/>
    <w:rsid w:val="00A52524"/>
    <w:rsid w:val="00A52A11"/>
    <w:rsid w:val="00A52AA3"/>
    <w:rsid w:val="00A52AD7"/>
    <w:rsid w:val="00A52D06"/>
    <w:rsid w:val="00A52E21"/>
    <w:rsid w:val="00A53344"/>
    <w:rsid w:val="00A5492B"/>
    <w:rsid w:val="00A54FE4"/>
    <w:rsid w:val="00A55300"/>
    <w:rsid w:val="00A553A5"/>
    <w:rsid w:val="00A55C0E"/>
    <w:rsid w:val="00A563B8"/>
    <w:rsid w:val="00A57C6E"/>
    <w:rsid w:val="00A6028D"/>
    <w:rsid w:val="00A60864"/>
    <w:rsid w:val="00A613F8"/>
    <w:rsid w:val="00A61C9F"/>
    <w:rsid w:val="00A61E34"/>
    <w:rsid w:val="00A62D68"/>
    <w:rsid w:val="00A62E95"/>
    <w:rsid w:val="00A63482"/>
    <w:rsid w:val="00A63DEB"/>
    <w:rsid w:val="00A64594"/>
    <w:rsid w:val="00A649CE"/>
    <w:rsid w:val="00A64E14"/>
    <w:rsid w:val="00A64F3A"/>
    <w:rsid w:val="00A653F4"/>
    <w:rsid w:val="00A65602"/>
    <w:rsid w:val="00A6587B"/>
    <w:rsid w:val="00A65934"/>
    <w:rsid w:val="00A65A72"/>
    <w:rsid w:val="00A65CCF"/>
    <w:rsid w:val="00A66402"/>
    <w:rsid w:val="00A665B2"/>
    <w:rsid w:val="00A668DB"/>
    <w:rsid w:val="00A66B4B"/>
    <w:rsid w:val="00A66BB9"/>
    <w:rsid w:val="00A67226"/>
    <w:rsid w:val="00A67D1E"/>
    <w:rsid w:val="00A70418"/>
    <w:rsid w:val="00A7118F"/>
    <w:rsid w:val="00A71D09"/>
    <w:rsid w:val="00A71E7D"/>
    <w:rsid w:val="00A72145"/>
    <w:rsid w:val="00A724D7"/>
    <w:rsid w:val="00A7399D"/>
    <w:rsid w:val="00A73DB9"/>
    <w:rsid w:val="00A75CEC"/>
    <w:rsid w:val="00A75EF0"/>
    <w:rsid w:val="00A763B1"/>
    <w:rsid w:val="00A763EB"/>
    <w:rsid w:val="00A77470"/>
    <w:rsid w:val="00A801EF"/>
    <w:rsid w:val="00A816FA"/>
    <w:rsid w:val="00A81896"/>
    <w:rsid w:val="00A8210A"/>
    <w:rsid w:val="00A8258E"/>
    <w:rsid w:val="00A82777"/>
    <w:rsid w:val="00A8381A"/>
    <w:rsid w:val="00A84915"/>
    <w:rsid w:val="00A85BCB"/>
    <w:rsid w:val="00A85DB6"/>
    <w:rsid w:val="00A8644B"/>
    <w:rsid w:val="00A90777"/>
    <w:rsid w:val="00A90DC6"/>
    <w:rsid w:val="00A91B96"/>
    <w:rsid w:val="00A92949"/>
    <w:rsid w:val="00A9364D"/>
    <w:rsid w:val="00A93C2C"/>
    <w:rsid w:val="00A94581"/>
    <w:rsid w:val="00A9495B"/>
    <w:rsid w:val="00A94D36"/>
    <w:rsid w:val="00A9513D"/>
    <w:rsid w:val="00A95878"/>
    <w:rsid w:val="00A95A36"/>
    <w:rsid w:val="00A95B49"/>
    <w:rsid w:val="00A960E9"/>
    <w:rsid w:val="00A96645"/>
    <w:rsid w:val="00A970A3"/>
    <w:rsid w:val="00A9714D"/>
    <w:rsid w:val="00A973EC"/>
    <w:rsid w:val="00A974B8"/>
    <w:rsid w:val="00A97850"/>
    <w:rsid w:val="00A97E35"/>
    <w:rsid w:val="00AA0977"/>
    <w:rsid w:val="00AA1458"/>
    <w:rsid w:val="00AA1DD7"/>
    <w:rsid w:val="00AA1EB1"/>
    <w:rsid w:val="00AA1EFD"/>
    <w:rsid w:val="00AA2C7B"/>
    <w:rsid w:val="00AA2F86"/>
    <w:rsid w:val="00AA335C"/>
    <w:rsid w:val="00AA3619"/>
    <w:rsid w:val="00AA3796"/>
    <w:rsid w:val="00AA3A01"/>
    <w:rsid w:val="00AA3AF6"/>
    <w:rsid w:val="00AA3C3D"/>
    <w:rsid w:val="00AA6BA6"/>
    <w:rsid w:val="00AA7718"/>
    <w:rsid w:val="00AB0548"/>
    <w:rsid w:val="00AB086D"/>
    <w:rsid w:val="00AB10EE"/>
    <w:rsid w:val="00AB2518"/>
    <w:rsid w:val="00AB28D0"/>
    <w:rsid w:val="00AB2A4A"/>
    <w:rsid w:val="00AB3CB1"/>
    <w:rsid w:val="00AB4632"/>
    <w:rsid w:val="00AB621B"/>
    <w:rsid w:val="00AB68CF"/>
    <w:rsid w:val="00AB6BC4"/>
    <w:rsid w:val="00AB6C88"/>
    <w:rsid w:val="00AB7978"/>
    <w:rsid w:val="00AB7E15"/>
    <w:rsid w:val="00AC0FDD"/>
    <w:rsid w:val="00AC2AC1"/>
    <w:rsid w:val="00AC2F2F"/>
    <w:rsid w:val="00AC2FD3"/>
    <w:rsid w:val="00AC369E"/>
    <w:rsid w:val="00AC3A49"/>
    <w:rsid w:val="00AC41C3"/>
    <w:rsid w:val="00AC4E16"/>
    <w:rsid w:val="00AC6DAD"/>
    <w:rsid w:val="00AD0270"/>
    <w:rsid w:val="00AD09DA"/>
    <w:rsid w:val="00AD1008"/>
    <w:rsid w:val="00AD1F9E"/>
    <w:rsid w:val="00AD3394"/>
    <w:rsid w:val="00AD486E"/>
    <w:rsid w:val="00AD546F"/>
    <w:rsid w:val="00AD75A6"/>
    <w:rsid w:val="00AE0169"/>
    <w:rsid w:val="00AE0A02"/>
    <w:rsid w:val="00AE1814"/>
    <w:rsid w:val="00AE1CB6"/>
    <w:rsid w:val="00AE1D8E"/>
    <w:rsid w:val="00AE28E4"/>
    <w:rsid w:val="00AE3374"/>
    <w:rsid w:val="00AE375A"/>
    <w:rsid w:val="00AE3BCF"/>
    <w:rsid w:val="00AE42D9"/>
    <w:rsid w:val="00AE4B34"/>
    <w:rsid w:val="00AE526A"/>
    <w:rsid w:val="00AE5B16"/>
    <w:rsid w:val="00AE6B1D"/>
    <w:rsid w:val="00AE6DA0"/>
    <w:rsid w:val="00AF0142"/>
    <w:rsid w:val="00AF0466"/>
    <w:rsid w:val="00AF0643"/>
    <w:rsid w:val="00AF0A9B"/>
    <w:rsid w:val="00AF0B56"/>
    <w:rsid w:val="00AF1F28"/>
    <w:rsid w:val="00AF2C61"/>
    <w:rsid w:val="00AF3204"/>
    <w:rsid w:val="00AF3A1F"/>
    <w:rsid w:val="00AF4161"/>
    <w:rsid w:val="00AF434A"/>
    <w:rsid w:val="00AF435A"/>
    <w:rsid w:val="00AF62BC"/>
    <w:rsid w:val="00AF630C"/>
    <w:rsid w:val="00AF63E7"/>
    <w:rsid w:val="00AF6914"/>
    <w:rsid w:val="00AF6A87"/>
    <w:rsid w:val="00AF6DE8"/>
    <w:rsid w:val="00AF7A91"/>
    <w:rsid w:val="00AF7B88"/>
    <w:rsid w:val="00B0017D"/>
    <w:rsid w:val="00B00597"/>
    <w:rsid w:val="00B01675"/>
    <w:rsid w:val="00B01D8D"/>
    <w:rsid w:val="00B020E8"/>
    <w:rsid w:val="00B02EAA"/>
    <w:rsid w:val="00B03C25"/>
    <w:rsid w:val="00B043C8"/>
    <w:rsid w:val="00B04BC5"/>
    <w:rsid w:val="00B05E19"/>
    <w:rsid w:val="00B0756F"/>
    <w:rsid w:val="00B07FD1"/>
    <w:rsid w:val="00B10628"/>
    <w:rsid w:val="00B114D3"/>
    <w:rsid w:val="00B11AE3"/>
    <w:rsid w:val="00B11B0E"/>
    <w:rsid w:val="00B12219"/>
    <w:rsid w:val="00B1333E"/>
    <w:rsid w:val="00B13636"/>
    <w:rsid w:val="00B140B4"/>
    <w:rsid w:val="00B14CF2"/>
    <w:rsid w:val="00B15C67"/>
    <w:rsid w:val="00B15E6D"/>
    <w:rsid w:val="00B160D2"/>
    <w:rsid w:val="00B16217"/>
    <w:rsid w:val="00B1665C"/>
    <w:rsid w:val="00B16B84"/>
    <w:rsid w:val="00B2037D"/>
    <w:rsid w:val="00B203A4"/>
    <w:rsid w:val="00B21B76"/>
    <w:rsid w:val="00B21B9E"/>
    <w:rsid w:val="00B21DDB"/>
    <w:rsid w:val="00B221EC"/>
    <w:rsid w:val="00B226EF"/>
    <w:rsid w:val="00B22D91"/>
    <w:rsid w:val="00B23760"/>
    <w:rsid w:val="00B23967"/>
    <w:rsid w:val="00B243D5"/>
    <w:rsid w:val="00B244C7"/>
    <w:rsid w:val="00B24711"/>
    <w:rsid w:val="00B249EE"/>
    <w:rsid w:val="00B26963"/>
    <w:rsid w:val="00B27753"/>
    <w:rsid w:val="00B3073D"/>
    <w:rsid w:val="00B3078F"/>
    <w:rsid w:val="00B319A3"/>
    <w:rsid w:val="00B322FC"/>
    <w:rsid w:val="00B32438"/>
    <w:rsid w:val="00B32641"/>
    <w:rsid w:val="00B32969"/>
    <w:rsid w:val="00B32DE6"/>
    <w:rsid w:val="00B344BB"/>
    <w:rsid w:val="00B35B34"/>
    <w:rsid w:val="00B366F6"/>
    <w:rsid w:val="00B3722B"/>
    <w:rsid w:val="00B3739C"/>
    <w:rsid w:val="00B41046"/>
    <w:rsid w:val="00B43403"/>
    <w:rsid w:val="00B44A7D"/>
    <w:rsid w:val="00B44ED4"/>
    <w:rsid w:val="00B44EF7"/>
    <w:rsid w:val="00B44FFD"/>
    <w:rsid w:val="00B456AC"/>
    <w:rsid w:val="00B457B6"/>
    <w:rsid w:val="00B45D12"/>
    <w:rsid w:val="00B45D8F"/>
    <w:rsid w:val="00B46239"/>
    <w:rsid w:val="00B46C96"/>
    <w:rsid w:val="00B4783A"/>
    <w:rsid w:val="00B47AAB"/>
    <w:rsid w:val="00B47CB2"/>
    <w:rsid w:val="00B501BB"/>
    <w:rsid w:val="00B5081B"/>
    <w:rsid w:val="00B514FD"/>
    <w:rsid w:val="00B51BBF"/>
    <w:rsid w:val="00B53020"/>
    <w:rsid w:val="00B53079"/>
    <w:rsid w:val="00B53449"/>
    <w:rsid w:val="00B53710"/>
    <w:rsid w:val="00B53B86"/>
    <w:rsid w:val="00B53FAD"/>
    <w:rsid w:val="00B5433A"/>
    <w:rsid w:val="00B54B17"/>
    <w:rsid w:val="00B55424"/>
    <w:rsid w:val="00B5558E"/>
    <w:rsid w:val="00B55A86"/>
    <w:rsid w:val="00B57C40"/>
    <w:rsid w:val="00B6071B"/>
    <w:rsid w:val="00B64155"/>
    <w:rsid w:val="00B642EE"/>
    <w:rsid w:val="00B646FA"/>
    <w:rsid w:val="00B64797"/>
    <w:rsid w:val="00B648DD"/>
    <w:rsid w:val="00B64B89"/>
    <w:rsid w:val="00B6512A"/>
    <w:rsid w:val="00B651D9"/>
    <w:rsid w:val="00B65E08"/>
    <w:rsid w:val="00B66493"/>
    <w:rsid w:val="00B66E3A"/>
    <w:rsid w:val="00B67B75"/>
    <w:rsid w:val="00B67BA7"/>
    <w:rsid w:val="00B67DB5"/>
    <w:rsid w:val="00B67EDD"/>
    <w:rsid w:val="00B70A31"/>
    <w:rsid w:val="00B7116F"/>
    <w:rsid w:val="00B725C8"/>
    <w:rsid w:val="00B737B8"/>
    <w:rsid w:val="00B73D84"/>
    <w:rsid w:val="00B74AD3"/>
    <w:rsid w:val="00B74AEC"/>
    <w:rsid w:val="00B74E74"/>
    <w:rsid w:val="00B753F1"/>
    <w:rsid w:val="00B756D4"/>
    <w:rsid w:val="00B7674A"/>
    <w:rsid w:val="00B77B9D"/>
    <w:rsid w:val="00B77FF9"/>
    <w:rsid w:val="00B81005"/>
    <w:rsid w:val="00B81319"/>
    <w:rsid w:val="00B81567"/>
    <w:rsid w:val="00B81F02"/>
    <w:rsid w:val="00B82A69"/>
    <w:rsid w:val="00B82B36"/>
    <w:rsid w:val="00B82CA0"/>
    <w:rsid w:val="00B83D68"/>
    <w:rsid w:val="00B843AB"/>
    <w:rsid w:val="00B84762"/>
    <w:rsid w:val="00B8594C"/>
    <w:rsid w:val="00B867B4"/>
    <w:rsid w:val="00B86D6D"/>
    <w:rsid w:val="00B87B26"/>
    <w:rsid w:val="00B90D69"/>
    <w:rsid w:val="00B90DA7"/>
    <w:rsid w:val="00B919D1"/>
    <w:rsid w:val="00B9254C"/>
    <w:rsid w:val="00B93AD2"/>
    <w:rsid w:val="00B95764"/>
    <w:rsid w:val="00B970A2"/>
    <w:rsid w:val="00B97992"/>
    <w:rsid w:val="00B97CC0"/>
    <w:rsid w:val="00BA2196"/>
    <w:rsid w:val="00BA23FD"/>
    <w:rsid w:val="00BA2CD2"/>
    <w:rsid w:val="00BA3209"/>
    <w:rsid w:val="00BA386B"/>
    <w:rsid w:val="00BA387D"/>
    <w:rsid w:val="00BA38A2"/>
    <w:rsid w:val="00BA3CC2"/>
    <w:rsid w:val="00BA44CE"/>
    <w:rsid w:val="00BA44E2"/>
    <w:rsid w:val="00BA4806"/>
    <w:rsid w:val="00BA4F4D"/>
    <w:rsid w:val="00BA547C"/>
    <w:rsid w:val="00BA5796"/>
    <w:rsid w:val="00BA57E0"/>
    <w:rsid w:val="00BA5851"/>
    <w:rsid w:val="00BA6479"/>
    <w:rsid w:val="00BA6C8B"/>
    <w:rsid w:val="00BA6D2F"/>
    <w:rsid w:val="00BA7178"/>
    <w:rsid w:val="00BA7669"/>
    <w:rsid w:val="00BA779A"/>
    <w:rsid w:val="00BA7B84"/>
    <w:rsid w:val="00BA7D22"/>
    <w:rsid w:val="00BB0022"/>
    <w:rsid w:val="00BB0165"/>
    <w:rsid w:val="00BB095D"/>
    <w:rsid w:val="00BB1859"/>
    <w:rsid w:val="00BB21CA"/>
    <w:rsid w:val="00BB2A7D"/>
    <w:rsid w:val="00BB2C38"/>
    <w:rsid w:val="00BB31A4"/>
    <w:rsid w:val="00BB3239"/>
    <w:rsid w:val="00BB3425"/>
    <w:rsid w:val="00BB3904"/>
    <w:rsid w:val="00BB3C20"/>
    <w:rsid w:val="00BB3D9D"/>
    <w:rsid w:val="00BB431D"/>
    <w:rsid w:val="00BB46A5"/>
    <w:rsid w:val="00BB4DF1"/>
    <w:rsid w:val="00BB534E"/>
    <w:rsid w:val="00BB5608"/>
    <w:rsid w:val="00BB565C"/>
    <w:rsid w:val="00BB6EFE"/>
    <w:rsid w:val="00BC06D2"/>
    <w:rsid w:val="00BC0841"/>
    <w:rsid w:val="00BC0AB0"/>
    <w:rsid w:val="00BC0ABE"/>
    <w:rsid w:val="00BC1157"/>
    <w:rsid w:val="00BC17D3"/>
    <w:rsid w:val="00BC18B6"/>
    <w:rsid w:val="00BC1A8E"/>
    <w:rsid w:val="00BC2073"/>
    <w:rsid w:val="00BC27B3"/>
    <w:rsid w:val="00BC281C"/>
    <w:rsid w:val="00BC2918"/>
    <w:rsid w:val="00BC2972"/>
    <w:rsid w:val="00BC3A4D"/>
    <w:rsid w:val="00BC40BD"/>
    <w:rsid w:val="00BC4329"/>
    <w:rsid w:val="00BC459B"/>
    <w:rsid w:val="00BC4972"/>
    <w:rsid w:val="00BC56D3"/>
    <w:rsid w:val="00BC7549"/>
    <w:rsid w:val="00BD05EE"/>
    <w:rsid w:val="00BD0953"/>
    <w:rsid w:val="00BD1788"/>
    <w:rsid w:val="00BD1E89"/>
    <w:rsid w:val="00BD1FA1"/>
    <w:rsid w:val="00BD2B90"/>
    <w:rsid w:val="00BD30D8"/>
    <w:rsid w:val="00BD37BE"/>
    <w:rsid w:val="00BD4BA5"/>
    <w:rsid w:val="00BD57C6"/>
    <w:rsid w:val="00BD604C"/>
    <w:rsid w:val="00BD7139"/>
    <w:rsid w:val="00BD7F48"/>
    <w:rsid w:val="00BE062F"/>
    <w:rsid w:val="00BE071F"/>
    <w:rsid w:val="00BE0D6B"/>
    <w:rsid w:val="00BE2110"/>
    <w:rsid w:val="00BE22AD"/>
    <w:rsid w:val="00BE24FE"/>
    <w:rsid w:val="00BE29F5"/>
    <w:rsid w:val="00BE3920"/>
    <w:rsid w:val="00BE3B31"/>
    <w:rsid w:val="00BE538E"/>
    <w:rsid w:val="00BE5673"/>
    <w:rsid w:val="00BE5A0E"/>
    <w:rsid w:val="00BE6AA3"/>
    <w:rsid w:val="00BE6BB0"/>
    <w:rsid w:val="00BE6DAA"/>
    <w:rsid w:val="00BE6E2D"/>
    <w:rsid w:val="00BE783A"/>
    <w:rsid w:val="00BE79EE"/>
    <w:rsid w:val="00BE7A5E"/>
    <w:rsid w:val="00BE7E3D"/>
    <w:rsid w:val="00BF0202"/>
    <w:rsid w:val="00BF06CF"/>
    <w:rsid w:val="00BF08C0"/>
    <w:rsid w:val="00BF0942"/>
    <w:rsid w:val="00BF0E9F"/>
    <w:rsid w:val="00BF21CD"/>
    <w:rsid w:val="00BF21D1"/>
    <w:rsid w:val="00BF22A4"/>
    <w:rsid w:val="00BF3BA1"/>
    <w:rsid w:val="00BF4933"/>
    <w:rsid w:val="00BF5110"/>
    <w:rsid w:val="00BF5C6A"/>
    <w:rsid w:val="00BF64CD"/>
    <w:rsid w:val="00BF753D"/>
    <w:rsid w:val="00BF7B79"/>
    <w:rsid w:val="00C00213"/>
    <w:rsid w:val="00C005F6"/>
    <w:rsid w:val="00C0086C"/>
    <w:rsid w:val="00C00A9B"/>
    <w:rsid w:val="00C00C32"/>
    <w:rsid w:val="00C01C81"/>
    <w:rsid w:val="00C02549"/>
    <w:rsid w:val="00C02697"/>
    <w:rsid w:val="00C02FBA"/>
    <w:rsid w:val="00C041DF"/>
    <w:rsid w:val="00C043D0"/>
    <w:rsid w:val="00C049A6"/>
    <w:rsid w:val="00C04CA8"/>
    <w:rsid w:val="00C058C6"/>
    <w:rsid w:val="00C05BCE"/>
    <w:rsid w:val="00C0730C"/>
    <w:rsid w:val="00C078B6"/>
    <w:rsid w:val="00C07CDB"/>
    <w:rsid w:val="00C10D37"/>
    <w:rsid w:val="00C10DA6"/>
    <w:rsid w:val="00C11822"/>
    <w:rsid w:val="00C11FC3"/>
    <w:rsid w:val="00C12434"/>
    <w:rsid w:val="00C12B88"/>
    <w:rsid w:val="00C1392C"/>
    <w:rsid w:val="00C13AD2"/>
    <w:rsid w:val="00C13B75"/>
    <w:rsid w:val="00C1464B"/>
    <w:rsid w:val="00C14A51"/>
    <w:rsid w:val="00C14B7F"/>
    <w:rsid w:val="00C15715"/>
    <w:rsid w:val="00C15930"/>
    <w:rsid w:val="00C15B28"/>
    <w:rsid w:val="00C15E4A"/>
    <w:rsid w:val="00C16EEB"/>
    <w:rsid w:val="00C2034B"/>
    <w:rsid w:val="00C206D2"/>
    <w:rsid w:val="00C20790"/>
    <w:rsid w:val="00C21164"/>
    <w:rsid w:val="00C2179F"/>
    <w:rsid w:val="00C21B75"/>
    <w:rsid w:val="00C2225F"/>
    <w:rsid w:val="00C22355"/>
    <w:rsid w:val="00C22DEC"/>
    <w:rsid w:val="00C231F5"/>
    <w:rsid w:val="00C2432B"/>
    <w:rsid w:val="00C243A1"/>
    <w:rsid w:val="00C2469F"/>
    <w:rsid w:val="00C248C8"/>
    <w:rsid w:val="00C24E93"/>
    <w:rsid w:val="00C266A3"/>
    <w:rsid w:val="00C27D2D"/>
    <w:rsid w:val="00C27FA8"/>
    <w:rsid w:val="00C30158"/>
    <w:rsid w:val="00C3025D"/>
    <w:rsid w:val="00C30679"/>
    <w:rsid w:val="00C31835"/>
    <w:rsid w:val="00C31A9A"/>
    <w:rsid w:val="00C325A7"/>
    <w:rsid w:val="00C32FF4"/>
    <w:rsid w:val="00C334F4"/>
    <w:rsid w:val="00C336EF"/>
    <w:rsid w:val="00C3387F"/>
    <w:rsid w:val="00C33D7C"/>
    <w:rsid w:val="00C34336"/>
    <w:rsid w:val="00C3455A"/>
    <w:rsid w:val="00C34CFC"/>
    <w:rsid w:val="00C34F48"/>
    <w:rsid w:val="00C3648C"/>
    <w:rsid w:val="00C36BEF"/>
    <w:rsid w:val="00C36C5E"/>
    <w:rsid w:val="00C377DC"/>
    <w:rsid w:val="00C37D2C"/>
    <w:rsid w:val="00C37E1D"/>
    <w:rsid w:val="00C40BC1"/>
    <w:rsid w:val="00C41645"/>
    <w:rsid w:val="00C41736"/>
    <w:rsid w:val="00C41A9C"/>
    <w:rsid w:val="00C4259F"/>
    <w:rsid w:val="00C43DAB"/>
    <w:rsid w:val="00C440CD"/>
    <w:rsid w:val="00C455CB"/>
    <w:rsid w:val="00C45AAF"/>
    <w:rsid w:val="00C464A4"/>
    <w:rsid w:val="00C46A79"/>
    <w:rsid w:val="00C47201"/>
    <w:rsid w:val="00C500AD"/>
    <w:rsid w:val="00C508BC"/>
    <w:rsid w:val="00C50EFE"/>
    <w:rsid w:val="00C52141"/>
    <w:rsid w:val="00C526D5"/>
    <w:rsid w:val="00C52C18"/>
    <w:rsid w:val="00C530A0"/>
    <w:rsid w:val="00C531A0"/>
    <w:rsid w:val="00C53B97"/>
    <w:rsid w:val="00C53F00"/>
    <w:rsid w:val="00C54AED"/>
    <w:rsid w:val="00C55950"/>
    <w:rsid w:val="00C55CD2"/>
    <w:rsid w:val="00C55FF3"/>
    <w:rsid w:val="00C563A0"/>
    <w:rsid w:val="00C60231"/>
    <w:rsid w:val="00C60412"/>
    <w:rsid w:val="00C6064C"/>
    <w:rsid w:val="00C60985"/>
    <w:rsid w:val="00C609D0"/>
    <w:rsid w:val="00C60C3A"/>
    <w:rsid w:val="00C60EDB"/>
    <w:rsid w:val="00C613FC"/>
    <w:rsid w:val="00C631B4"/>
    <w:rsid w:val="00C6359A"/>
    <w:rsid w:val="00C6361F"/>
    <w:rsid w:val="00C63F20"/>
    <w:rsid w:val="00C64303"/>
    <w:rsid w:val="00C657D6"/>
    <w:rsid w:val="00C65DEE"/>
    <w:rsid w:val="00C662EA"/>
    <w:rsid w:val="00C66601"/>
    <w:rsid w:val="00C6679B"/>
    <w:rsid w:val="00C67402"/>
    <w:rsid w:val="00C67B3D"/>
    <w:rsid w:val="00C7066D"/>
    <w:rsid w:val="00C70C46"/>
    <w:rsid w:val="00C70F82"/>
    <w:rsid w:val="00C740F6"/>
    <w:rsid w:val="00C74205"/>
    <w:rsid w:val="00C74378"/>
    <w:rsid w:val="00C747A2"/>
    <w:rsid w:val="00C748AD"/>
    <w:rsid w:val="00C74B29"/>
    <w:rsid w:val="00C75635"/>
    <w:rsid w:val="00C759CE"/>
    <w:rsid w:val="00C7621C"/>
    <w:rsid w:val="00C764D3"/>
    <w:rsid w:val="00C77687"/>
    <w:rsid w:val="00C77BFD"/>
    <w:rsid w:val="00C8025B"/>
    <w:rsid w:val="00C81EE2"/>
    <w:rsid w:val="00C8293C"/>
    <w:rsid w:val="00C84FFA"/>
    <w:rsid w:val="00C86155"/>
    <w:rsid w:val="00C8628C"/>
    <w:rsid w:val="00C87193"/>
    <w:rsid w:val="00C879E7"/>
    <w:rsid w:val="00C87D93"/>
    <w:rsid w:val="00C90DF5"/>
    <w:rsid w:val="00C92D8C"/>
    <w:rsid w:val="00C935FC"/>
    <w:rsid w:val="00C93696"/>
    <w:rsid w:val="00C94390"/>
    <w:rsid w:val="00C9439D"/>
    <w:rsid w:val="00C945F6"/>
    <w:rsid w:val="00C9486D"/>
    <w:rsid w:val="00C94B38"/>
    <w:rsid w:val="00C9677B"/>
    <w:rsid w:val="00C967C5"/>
    <w:rsid w:val="00C96D69"/>
    <w:rsid w:val="00C96DFF"/>
    <w:rsid w:val="00C96E9D"/>
    <w:rsid w:val="00CA003B"/>
    <w:rsid w:val="00CA091E"/>
    <w:rsid w:val="00CA0FFD"/>
    <w:rsid w:val="00CA115B"/>
    <w:rsid w:val="00CA15C5"/>
    <w:rsid w:val="00CA1955"/>
    <w:rsid w:val="00CA2056"/>
    <w:rsid w:val="00CA32D7"/>
    <w:rsid w:val="00CA37A3"/>
    <w:rsid w:val="00CA3D39"/>
    <w:rsid w:val="00CA3EA8"/>
    <w:rsid w:val="00CA4B8E"/>
    <w:rsid w:val="00CA4C17"/>
    <w:rsid w:val="00CA4DE2"/>
    <w:rsid w:val="00CA634A"/>
    <w:rsid w:val="00CA720D"/>
    <w:rsid w:val="00CA7310"/>
    <w:rsid w:val="00CA73BF"/>
    <w:rsid w:val="00CA767A"/>
    <w:rsid w:val="00CA77A3"/>
    <w:rsid w:val="00CA7DFA"/>
    <w:rsid w:val="00CB03A8"/>
    <w:rsid w:val="00CB0A1F"/>
    <w:rsid w:val="00CB1065"/>
    <w:rsid w:val="00CB121D"/>
    <w:rsid w:val="00CB1DCE"/>
    <w:rsid w:val="00CB2151"/>
    <w:rsid w:val="00CB358B"/>
    <w:rsid w:val="00CB35CF"/>
    <w:rsid w:val="00CB4023"/>
    <w:rsid w:val="00CB4068"/>
    <w:rsid w:val="00CB4BB6"/>
    <w:rsid w:val="00CB4F30"/>
    <w:rsid w:val="00CB570B"/>
    <w:rsid w:val="00CB5ED1"/>
    <w:rsid w:val="00CB5F2E"/>
    <w:rsid w:val="00CB6246"/>
    <w:rsid w:val="00CB67A3"/>
    <w:rsid w:val="00CB6971"/>
    <w:rsid w:val="00CB697F"/>
    <w:rsid w:val="00CB69B6"/>
    <w:rsid w:val="00CB7EAE"/>
    <w:rsid w:val="00CB7ED0"/>
    <w:rsid w:val="00CB7F25"/>
    <w:rsid w:val="00CC0B7F"/>
    <w:rsid w:val="00CC0E46"/>
    <w:rsid w:val="00CC110B"/>
    <w:rsid w:val="00CC22C2"/>
    <w:rsid w:val="00CC3066"/>
    <w:rsid w:val="00CC3187"/>
    <w:rsid w:val="00CC37E0"/>
    <w:rsid w:val="00CC421C"/>
    <w:rsid w:val="00CC537B"/>
    <w:rsid w:val="00CC5C58"/>
    <w:rsid w:val="00CC763C"/>
    <w:rsid w:val="00CC769C"/>
    <w:rsid w:val="00CC7F95"/>
    <w:rsid w:val="00CC7FEF"/>
    <w:rsid w:val="00CD01AC"/>
    <w:rsid w:val="00CD0321"/>
    <w:rsid w:val="00CD0419"/>
    <w:rsid w:val="00CD087A"/>
    <w:rsid w:val="00CD153A"/>
    <w:rsid w:val="00CD187F"/>
    <w:rsid w:val="00CD2040"/>
    <w:rsid w:val="00CD278F"/>
    <w:rsid w:val="00CD28FD"/>
    <w:rsid w:val="00CD396C"/>
    <w:rsid w:val="00CD39F6"/>
    <w:rsid w:val="00CD41DB"/>
    <w:rsid w:val="00CD465B"/>
    <w:rsid w:val="00CD4CF0"/>
    <w:rsid w:val="00CD53D5"/>
    <w:rsid w:val="00CD5D46"/>
    <w:rsid w:val="00CD5F25"/>
    <w:rsid w:val="00CD7D51"/>
    <w:rsid w:val="00CE08E8"/>
    <w:rsid w:val="00CE1340"/>
    <w:rsid w:val="00CE14E1"/>
    <w:rsid w:val="00CE1551"/>
    <w:rsid w:val="00CE18AB"/>
    <w:rsid w:val="00CE19B6"/>
    <w:rsid w:val="00CE2891"/>
    <w:rsid w:val="00CE2BB3"/>
    <w:rsid w:val="00CE434B"/>
    <w:rsid w:val="00CE4566"/>
    <w:rsid w:val="00CE57AD"/>
    <w:rsid w:val="00CE5C2F"/>
    <w:rsid w:val="00CE777E"/>
    <w:rsid w:val="00CE781B"/>
    <w:rsid w:val="00CF0B49"/>
    <w:rsid w:val="00CF17B6"/>
    <w:rsid w:val="00CF2646"/>
    <w:rsid w:val="00CF2797"/>
    <w:rsid w:val="00CF292D"/>
    <w:rsid w:val="00CF2D1F"/>
    <w:rsid w:val="00CF52BE"/>
    <w:rsid w:val="00CF550E"/>
    <w:rsid w:val="00CF5B3C"/>
    <w:rsid w:val="00CF5C73"/>
    <w:rsid w:val="00CF7BD6"/>
    <w:rsid w:val="00CF7F8C"/>
    <w:rsid w:val="00D0127E"/>
    <w:rsid w:val="00D017E5"/>
    <w:rsid w:val="00D0199A"/>
    <w:rsid w:val="00D033A7"/>
    <w:rsid w:val="00D03648"/>
    <w:rsid w:val="00D04910"/>
    <w:rsid w:val="00D10184"/>
    <w:rsid w:val="00D11A31"/>
    <w:rsid w:val="00D127F3"/>
    <w:rsid w:val="00D12858"/>
    <w:rsid w:val="00D1332C"/>
    <w:rsid w:val="00D1391A"/>
    <w:rsid w:val="00D13F7C"/>
    <w:rsid w:val="00D14001"/>
    <w:rsid w:val="00D1447C"/>
    <w:rsid w:val="00D153B0"/>
    <w:rsid w:val="00D153BC"/>
    <w:rsid w:val="00D160A9"/>
    <w:rsid w:val="00D167AA"/>
    <w:rsid w:val="00D167BD"/>
    <w:rsid w:val="00D2047E"/>
    <w:rsid w:val="00D20E42"/>
    <w:rsid w:val="00D229DC"/>
    <w:rsid w:val="00D235D1"/>
    <w:rsid w:val="00D238BF"/>
    <w:rsid w:val="00D2394C"/>
    <w:rsid w:val="00D23B32"/>
    <w:rsid w:val="00D23E1B"/>
    <w:rsid w:val="00D24C02"/>
    <w:rsid w:val="00D24C0F"/>
    <w:rsid w:val="00D25EDF"/>
    <w:rsid w:val="00D268AA"/>
    <w:rsid w:val="00D26A22"/>
    <w:rsid w:val="00D26A71"/>
    <w:rsid w:val="00D273E2"/>
    <w:rsid w:val="00D276C8"/>
    <w:rsid w:val="00D27BC1"/>
    <w:rsid w:val="00D3008D"/>
    <w:rsid w:val="00D32452"/>
    <w:rsid w:val="00D3262F"/>
    <w:rsid w:val="00D32EFD"/>
    <w:rsid w:val="00D33A32"/>
    <w:rsid w:val="00D33C55"/>
    <w:rsid w:val="00D33CD8"/>
    <w:rsid w:val="00D34AEA"/>
    <w:rsid w:val="00D35732"/>
    <w:rsid w:val="00D36518"/>
    <w:rsid w:val="00D36A03"/>
    <w:rsid w:val="00D36A70"/>
    <w:rsid w:val="00D40512"/>
    <w:rsid w:val="00D40A37"/>
    <w:rsid w:val="00D43229"/>
    <w:rsid w:val="00D45C60"/>
    <w:rsid w:val="00D45D02"/>
    <w:rsid w:val="00D4615C"/>
    <w:rsid w:val="00D46EF4"/>
    <w:rsid w:val="00D50CC6"/>
    <w:rsid w:val="00D51273"/>
    <w:rsid w:val="00D513E7"/>
    <w:rsid w:val="00D52C03"/>
    <w:rsid w:val="00D53471"/>
    <w:rsid w:val="00D534B3"/>
    <w:rsid w:val="00D53B05"/>
    <w:rsid w:val="00D53BDD"/>
    <w:rsid w:val="00D5453F"/>
    <w:rsid w:val="00D546D3"/>
    <w:rsid w:val="00D574D0"/>
    <w:rsid w:val="00D574EE"/>
    <w:rsid w:val="00D57794"/>
    <w:rsid w:val="00D604CC"/>
    <w:rsid w:val="00D60B0C"/>
    <w:rsid w:val="00D60D95"/>
    <w:rsid w:val="00D612BC"/>
    <w:rsid w:val="00D64332"/>
    <w:rsid w:val="00D6447F"/>
    <w:rsid w:val="00D64639"/>
    <w:rsid w:val="00D64BBE"/>
    <w:rsid w:val="00D6565C"/>
    <w:rsid w:val="00D6580E"/>
    <w:rsid w:val="00D659CC"/>
    <w:rsid w:val="00D676FC"/>
    <w:rsid w:val="00D67BEF"/>
    <w:rsid w:val="00D67EEE"/>
    <w:rsid w:val="00D7043C"/>
    <w:rsid w:val="00D70882"/>
    <w:rsid w:val="00D7136A"/>
    <w:rsid w:val="00D7224E"/>
    <w:rsid w:val="00D72596"/>
    <w:rsid w:val="00D736E3"/>
    <w:rsid w:val="00D73C8C"/>
    <w:rsid w:val="00D7401F"/>
    <w:rsid w:val="00D741FD"/>
    <w:rsid w:val="00D74643"/>
    <w:rsid w:val="00D7475C"/>
    <w:rsid w:val="00D74B75"/>
    <w:rsid w:val="00D74FAD"/>
    <w:rsid w:val="00D761E8"/>
    <w:rsid w:val="00D76D9D"/>
    <w:rsid w:val="00D7755C"/>
    <w:rsid w:val="00D779C2"/>
    <w:rsid w:val="00D77F93"/>
    <w:rsid w:val="00D82CE3"/>
    <w:rsid w:val="00D85461"/>
    <w:rsid w:val="00D85656"/>
    <w:rsid w:val="00D860F1"/>
    <w:rsid w:val="00D87902"/>
    <w:rsid w:val="00D87AF0"/>
    <w:rsid w:val="00D9080D"/>
    <w:rsid w:val="00D90837"/>
    <w:rsid w:val="00D91B38"/>
    <w:rsid w:val="00D922DE"/>
    <w:rsid w:val="00D92BFB"/>
    <w:rsid w:val="00D92DB1"/>
    <w:rsid w:val="00D94250"/>
    <w:rsid w:val="00D95AAB"/>
    <w:rsid w:val="00D95E90"/>
    <w:rsid w:val="00D96572"/>
    <w:rsid w:val="00D966DB"/>
    <w:rsid w:val="00D96A5A"/>
    <w:rsid w:val="00D96BF8"/>
    <w:rsid w:val="00D97274"/>
    <w:rsid w:val="00D973E5"/>
    <w:rsid w:val="00D977C8"/>
    <w:rsid w:val="00D97C19"/>
    <w:rsid w:val="00DA031C"/>
    <w:rsid w:val="00DA087B"/>
    <w:rsid w:val="00DA0EBA"/>
    <w:rsid w:val="00DA1CEC"/>
    <w:rsid w:val="00DA3078"/>
    <w:rsid w:val="00DA32D3"/>
    <w:rsid w:val="00DA35B9"/>
    <w:rsid w:val="00DA4838"/>
    <w:rsid w:val="00DA575A"/>
    <w:rsid w:val="00DA5CD0"/>
    <w:rsid w:val="00DA625B"/>
    <w:rsid w:val="00DA76DF"/>
    <w:rsid w:val="00DA791E"/>
    <w:rsid w:val="00DB0FDE"/>
    <w:rsid w:val="00DB16AE"/>
    <w:rsid w:val="00DB1704"/>
    <w:rsid w:val="00DB1A26"/>
    <w:rsid w:val="00DB2129"/>
    <w:rsid w:val="00DB238A"/>
    <w:rsid w:val="00DB2943"/>
    <w:rsid w:val="00DB43AB"/>
    <w:rsid w:val="00DB48E3"/>
    <w:rsid w:val="00DB4BA2"/>
    <w:rsid w:val="00DB5C85"/>
    <w:rsid w:val="00DB5D86"/>
    <w:rsid w:val="00DB6744"/>
    <w:rsid w:val="00DB77CF"/>
    <w:rsid w:val="00DB7B6A"/>
    <w:rsid w:val="00DC1C97"/>
    <w:rsid w:val="00DC21ED"/>
    <w:rsid w:val="00DC2645"/>
    <w:rsid w:val="00DC281F"/>
    <w:rsid w:val="00DC29B0"/>
    <w:rsid w:val="00DC2F68"/>
    <w:rsid w:val="00DC3252"/>
    <w:rsid w:val="00DC35D6"/>
    <w:rsid w:val="00DC36D9"/>
    <w:rsid w:val="00DC3A91"/>
    <w:rsid w:val="00DC5D39"/>
    <w:rsid w:val="00DC609A"/>
    <w:rsid w:val="00DC699C"/>
    <w:rsid w:val="00DC6B9B"/>
    <w:rsid w:val="00DC7D42"/>
    <w:rsid w:val="00DD00FB"/>
    <w:rsid w:val="00DD0C99"/>
    <w:rsid w:val="00DD1023"/>
    <w:rsid w:val="00DD15AF"/>
    <w:rsid w:val="00DD15F3"/>
    <w:rsid w:val="00DD18CA"/>
    <w:rsid w:val="00DD1E84"/>
    <w:rsid w:val="00DD217C"/>
    <w:rsid w:val="00DD347B"/>
    <w:rsid w:val="00DD370E"/>
    <w:rsid w:val="00DD37F3"/>
    <w:rsid w:val="00DD3A87"/>
    <w:rsid w:val="00DD535D"/>
    <w:rsid w:val="00DD5581"/>
    <w:rsid w:val="00DD765A"/>
    <w:rsid w:val="00DE04E0"/>
    <w:rsid w:val="00DE05B0"/>
    <w:rsid w:val="00DE0B87"/>
    <w:rsid w:val="00DE10A7"/>
    <w:rsid w:val="00DE14A8"/>
    <w:rsid w:val="00DE205C"/>
    <w:rsid w:val="00DE28A8"/>
    <w:rsid w:val="00DE2BE7"/>
    <w:rsid w:val="00DE32BB"/>
    <w:rsid w:val="00DE34AD"/>
    <w:rsid w:val="00DE42B8"/>
    <w:rsid w:val="00DE4DA3"/>
    <w:rsid w:val="00DE4F2D"/>
    <w:rsid w:val="00DE5369"/>
    <w:rsid w:val="00DE59A6"/>
    <w:rsid w:val="00DE5AA5"/>
    <w:rsid w:val="00DE627D"/>
    <w:rsid w:val="00DE62E9"/>
    <w:rsid w:val="00DF0E23"/>
    <w:rsid w:val="00DF0E52"/>
    <w:rsid w:val="00DF1CE8"/>
    <w:rsid w:val="00DF3012"/>
    <w:rsid w:val="00DF3332"/>
    <w:rsid w:val="00DF345D"/>
    <w:rsid w:val="00DF4622"/>
    <w:rsid w:val="00DF46E1"/>
    <w:rsid w:val="00DF4870"/>
    <w:rsid w:val="00DF4EC0"/>
    <w:rsid w:val="00DF5065"/>
    <w:rsid w:val="00DF575C"/>
    <w:rsid w:val="00DF664A"/>
    <w:rsid w:val="00DF6664"/>
    <w:rsid w:val="00DF7B76"/>
    <w:rsid w:val="00E0022E"/>
    <w:rsid w:val="00E01E02"/>
    <w:rsid w:val="00E02494"/>
    <w:rsid w:val="00E027EB"/>
    <w:rsid w:val="00E02C80"/>
    <w:rsid w:val="00E03125"/>
    <w:rsid w:val="00E04569"/>
    <w:rsid w:val="00E05467"/>
    <w:rsid w:val="00E0587B"/>
    <w:rsid w:val="00E06A41"/>
    <w:rsid w:val="00E07798"/>
    <w:rsid w:val="00E07A70"/>
    <w:rsid w:val="00E1026A"/>
    <w:rsid w:val="00E10E84"/>
    <w:rsid w:val="00E1100A"/>
    <w:rsid w:val="00E113CC"/>
    <w:rsid w:val="00E119DB"/>
    <w:rsid w:val="00E11EA3"/>
    <w:rsid w:val="00E12B63"/>
    <w:rsid w:val="00E12F3B"/>
    <w:rsid w:val="00E12FE9"/>
    <w:rsid w:val="00E13D4C"/>
    <w:rsid w:val="00E144FC"/>
    <w:rsid w:val="00E14BC5"/>
    <w:rsid w:val="00E157EE"/>
    <w:rsid w:val="00E1586C"/>
    <w:rsid w:val="00E15A93"/>
    <w:rsid w:val="00E15FC9"/>
    <w:rsid w:val="00E167E4"/>
    <w:rsid w:val="00E16894"/>
    <w:rsid w:val="00E17818"/>
    <w:rsid w:val="00E17C8F"/>
    <w:rsid w:val="00E17DAC"/>
    <w:rsid w:val="00E2019A"/>
    <w:rsid w:val="00E2098A"/>
    <w:rsid w:val="00E20E65"/>
    <w:rsid w:val="00E21533"/>
    <w:rsid w:val="00E216E6"/>
    <w:rsid w:val="00E21BDB"/>
    <w:rsid w:val="00E22422"/>
    <w:rsid w:val="00E22F11"/>
    <w:rsid w:val="00E231EC"/>
    <w:rsid w:val="00E23DA2"/>
    <w:rsid w:val="00E23E0A"/>
    <w:rsid w:val="00E25FB1"/>
    <w:rsid w:val="00E27774"/>
    <w:rsid w:val="00E3068F"/>
    <w:rsid w:val="00E31502"/>
    <w:rsid w:val="00E31894"/>
    <w:rsid w:val="00E3200E"/>
    <w:rsid w:val="00E32035"/>
    <w:rsid w:val="00E32518"/>
    <w:rsid w:val="00E334F3"/>
    <w:rsid w:val="00E34037"/>
    <w:rsid w:val="00E34722"/>
    <w:rsid w:val="00E34BD4"/>
    <w:rsid w:val="00E34C37"/>
    <w:rsid w:val="00E355A0"/>
    <w:rsid w:val="00E35C23"/>
    <w:rsid w:val="00E36047"/>
    <w:rsid w:val="00E362D1"/>
    <w:rsid w:val="00E36AF5"/>
    <w:rsid w:val="00E36B6B"/>
    <w:rsid w:val="00E40216"/>
    <w:rsid w:val="00E40632"/>
    <w:rsid w:val="00E418D0"/>
    <w:rsid w:val="00E42157"/>
    <w:rsid w:val="00E422FD"/>
    <w:rsid w:val="00E42939"/>
    <w:rsid w:val="00E42E99"/>
    <w:rsid w:val="00E42F8E"/>
    <w:rsid w:val="00E4337E"/>
    <w:rsid w:val="00E43E1B"/>
    <w:rsid w:val="00E4400A"/>
    <w:rsid w:val="00E4429B"/>
    <w:rsid w:val="00E44560"/>
    <w:rsid w:val="00E4597E"/>
    <w:rsid w:val="00E462DF"/>
    <w:rsid w:val="00E464D5"/>
    <w:rsid w:val="00E474EA"/>
    <w:rsid w:val="00E477B8"/>
    <w:rsid w:val="00E477EE"/>
    <w:rsid w:val="00E47F50"/>
    <w:rsid w:val="00E50144"/>
    <w:rsid w:val="00E510B2"/>
    <w:rsid w:val="00E5173D"/>
    <w:rsid w:val="00E5334F"/>
    <w:rsid w:val="00E53861"/>
    <w:rsid w:val="00E53C08"/>
    <w:rsid w:val="00E54506"/>
    <w:rsid w:val="00E547AC"/>
    <w:rsid w:val="00E55452"/>
    <w:rsid w:val="00E5614E"/>
    <w:rsid w:val="00E56404"/>
    <w:rsid w:val="00E56641"/>
    <w:rsid w:val="00E5682C"/>
    <w:rsid w:val="00E60922"/>
    <w:rsid w:val="00E613F1"/>
    <w:rsid w:val="00E615FA"/>
    <w:rsid w:val="00E61884"/>
    <w:rsid w:val="00E618D4"/>
    <w:rsid w:val="00E63114"/>
    <w:rsid w:val="00E63599"/>
    <w:rsid w:val="00E649A3"/>
    <w:rsid w:val="00E64D94"/>
    <w:rsid w:val="00E65994"/>
    <w:rsid w:val="00E65A99"/>
    <w:rsid w:val="00E65B04"/>
    <w:rsid w:val="00E664B2"/>
    <w:rsid w:val="00E66633"/>
    <w:rsid w:val="00E66EFD"/>
    <w:rsid w:val="00E6724B"/>
    <w:rsid w:val="00E67A5A"/>
    <w:rsid w:val="00E67ECB"/>
    <w:rsid w:val="00E70153"/>
    <w:rsid w:val="00E70737"/>
    <w:rsid w:val="00E70F37"/>
    <w:rsid w:val="00E71194"/>
    <w:rsid w:val="00E7192A"/>
    <w:rsid w:val="00E719CB"/>
    <w:rsid w:val="00E720ED"/>
    <w:rsid w:val="00E7258E"/>
    <w:rsid w:val="00E730A0"/>
    <w:rsid w:val="00E76026"/>
    <w:rsid w:val="00E77309"/>
    <w:rsid w:val="00E77A0E"/>
    <w:rsid w:val="00E80014"/>
    <w:rsid w:val="00E8002E"/>
    <w:rsid w:val="00E80454"/>
    <w:rsid w:val="00E81088"/>
    <w:rsid w:val="00E82690"/>
    <w:rsid w:val="00E8337B"/>
    <w:rsid w:val="00E8408E"/>
    <w:rsid w:val="00E847BB"/>
    <w:rsid w:val="00E877F0"/>
    <w:rsid w:val="00E91963"/>
    <w:rsid w:val="00E92209"/>
    <w:rsid w:val="00E9356D"/>
    <w:rsid w:val="00E94374"/>
    <w:rsid w:val="00E95B01"/>
    <w:rsid w:val="00E95ED0"/>
    <w:rsid w:val="00E967D1"/>
    <w:rsid w:val="00E97205"/>
    <w:rsid w:val="00E97A89"/>
    <w:rsid w:val="00E97B67"/>
    <w:rsid w:val="00EA070A"/>
    <w:rsid w:val="00EA0B57"/>
    <w:rsid w:val="00EA0E37"/>
    <w:rsid w:val="00EA2605"/>
    <w:rsid w:val="00EA291E"/>
    <w:rsid w:val="00EA2942"/>
    <w:rsid w:val="00EA3F33"/>
    <w:rsid w:val="00EA45ED"/>
    <w:rsid w:val="00EA4AAF"/>
    <w:rsid w:val="00EB02F6"/>
    <w:rsid w:val="00EB03CF"/>
    <w:rsid w:val="00EB11E5"/>
    <w:rsid w:val="00EB1382"/>
    <w:rsid w:val="00EB160B"/>
    <w:rsid w:val="00EB1644"/>
    <w:rsid w:val="00EB2566"/>
    <w:rsid w:val="00EB2825"/>
    <w:rsid w:val="00EB3179"/>
    <w:rsid w:val="00EB46BC"/>
    <w:rsid w:val="00EB48B9"/>
    <w:rsid w:val="00EB5322"/>
    <w:rsid w:val="00EB5698"/>
    <w:rsid w:val="00EB61C4"/>
    <w:rsid w:val="00EB62EA"/>
    <w:rsid w:val="00EB7714"/>
    <w:rsid w:val="00EC0768"/>
    <w:rsid w:val="00EC09B4"/>
    <w:rsid w:val="00EC0D2D"/>
    <w:rsid w:val="00EC1096"/>
    <w:rsid w:val="00EC1341"/>
    <w:rsid w:val="00EC2449"/>
    <w:rsid w:val="00EC245D"/>
    <w:rsid w:val="00EC2EE1"/>
    <w:rsid w:val="00EC347D"/>
    <w:rsid w:val="00EC36D4"/>
    <w:rsid w:val="00EC52EE"/>
    <w:rsid w:val="00EC5ACC"/>
    <w:rsid w:val="00EC6449"/>
    <w:rsid w:val="00EC655C"/>
    <w:rsid w:val="00EC6587"/>
    <w:rsid w:val="00ED200F"/>
    <w:rsid w:val="00ED26BE"/>
    <w:rsid w:val="00ED2B40"/>
    <w:rsid w:val="00ED3F11"/>
    <w:rsid w:val="00ED3FB9"/>
    <w:rsid w:val="00ED5C6D"/>
    <w:rsid w:val="00ED6503"/>
    <w:rsid w:val="00ED6516"/>
    <w:rsid w:val="00EE0B2B"/>
    <w:rsid w:val="00EE36C7"/>
    <w:rsid w:val="00EE3779"/>
    <w:rsid w:val="00EE3E0C"/>
    <w:rsid w:val="00EE4AB3"/>
    <w:rsid w:val="00EE6364"/>
    <w:rsid w:val="00EE655D"/>
    <w:rsid w:val="00EE69F4"/>
    <w:rsid w:val="00EE6D32"/>
    <w:rsid w:val="00EE7845"/>
    <w:rsid w:val="00EF05A0"/>
    <w:rsid w:val="00EF138C"/>
    <w:rsid w:val="00EF18D7"/>
    <w:rsid w:val="00EF2133"/>
    <w:rsid w:val="00EF262E"/>
    <w:rsid w:val="00EF26FA"/>
    <w:rsid w:val="00EF39C5"/>
    <w:rsid w:val="00EF4CE5"/>
    <w:rsid w:val="00EF53C7"/>
    <w:rsid w:val="00EF5466"/>
    <w:rsid w:val="00EF5C83"/>
    <w:rsid w:val="00EF64EF"/>
    <w:rsid w:val="00EF6D7B"/>
    <w:rsid w:val="00F006FA"/>
    <w:rsid w:val="00F01102"/>
    <w:rsid w:val="00F0156D"/>
    <w:rsid w:val="00F016FC"/>
    <w:rsid w:val="00F02BFF"/>
    <w:rsid w:val="00F02DBC"/>
    <w:rsid w:val="00F0355B"/>
    <w:rsid w:val="00F03748"/>
    <w:rsid w:val="00F039C9"/>
    <w:rsid w:val="00F03AFB"/>
    <w:rsid w:val="00F03ECB"/>
    <w:rsid w:val="00F03EEB"/>
    <w:rsid w:val="00F03F5D"/>
    <w:rsid w:val="00F044AF"/>
    <w:rsid w:val="00F05455"/>
    <w:rsid w:val="00F05C08"/>
    <w:rsid w:val="00F06945"/>
    <w:rsid w:val="00F07650"/>
    <w:rsid w:val="00F0765B"/>
    <w:rsid w:val="00F10BD6"/>
    <w:rsid w:val="00F10DAE"/>
    <w:rsid w:val="00F10E28"/>
    <w:rsid w:val="00F11931"/>
    <w:rsid w:val="00F11CD0"/>
    <w:rsid w:val="00F11DAD"/>
    <w:rsid w:val="00F12855"/>
    <w:rsid w:val="00F12BE2"/>
    <w:rsid w:val="00F12D33"/>
    <w:rsid w:val="00F13082"/>
    <w:rsid w:val="00F14783"/>
    <w:rsid w:val="00F167B7"/>
    <w:rsid w:val="00F178A2"/>
    <w:rsid w:val="00F20CA3"/>
    <w:rsid w:val="00F20DDD"/>
    <w:rsid w:val="00F211C9"/>
    <w:rsid w:val="00F212C9"/>
    <w:rsid w:val="00F216CF"/>
    <w:rsid w:val="00F2186E"/>
    <w:rsid w:val="00F22916"/>
    <w:rsid w:val="00F24B71"/>
    <w:rsid w:val="00F24F8F"/>
    <w:rsid w:val="00F2580B"/>
    <w:rsid w:val="00F25B7F"/>
    <w:rsid w:val="00F25F90"/>
    <w:rsid w:val="00F26188"/>
    <w:rsid w:val="00F2706E"/>
    <w:rsid w:val="00F2764D"/>
    <w:rsid w:val="00F327D5"/>
    <w:rsid w:val="00F32864"/>
    <w:rsid w:val="00F33249"/>
    <w:rsid w:val="00F33CE4"/>
    <w:rsid w:val="00F33D4D"/>
    <w:rsid w:val="00F3406C"/>
    <w:rsid w:val="00F34441"/>
    <w:rsid w:val="00F35387"/>
    <w:rsid w:val="00F35AAB"/>
    <w:rsid w:val="00F36116"/>
    <w:rsid w:val="00F368D1"/>
    <w:rsid w:val="00F379E8"/>
    <w:rsid w:val="00F37BD4"/>
    <w:rsid w:val="00F40646"/>
    <w:rsid w:val="00F40EB3"/>
    <w:rsid w:val="00F40FC8"/>
    <w:rsid w:val="00F4115B"/>
    <w:rsid w:val="00F41516"/>
    <w:rsid w:val="00F41E39"/>
    <w:rsid w:val="00F424CF"/>
    <w:rsid w:val="00F42AD2"/>
    <w:rsid w:val="00F4390D"/>
    <w:rsid w:val="00F439C0"/>
    <w:rsid w:val="00F44F3E"/>
    <w:rsid w:val="00F45B69"/>
    <w:rsid w:val="00F4614B"/>
    <w:rsid w:val="00F4648F"/>
    <w:rsid w:val="00F46528"/>
    <w:rsid w:val="00F46917"/>
    <w:rsid w:val="00F46C56"/>
    <w:rsid w:val="00F47636"/>
    <w:rsid w:val="00F47C07"/>
    <w:rsid w:val="00F47C8F"/>
    <w:rsid w:val="00F47F10"/>
    <w:rsid w:val="00F500D8"/>
    <w:rsid w:val="00F50AD6"/>
    <w:rsid w:val="00F50CD4"/>
    <w:rsid w:val="00F51BAB"/>
    <w:rsid w:val="00F51CBE"/>
    <w:rsid w:val="00F523C5"/>
    <w:rsid w:val="00F53077"/>
    <w:rsid w:val="00F532E0"/>
    <w:rsid w:val="00F53CA0"/>
    <w:rsid w:val="00F53F3D"/>
    <w:rsid w:val="00F54F55"/>
    <w:rsid w:val="00F55E95"/>
    <w:rsid w:val="00F55FA3"/>
    <w:rsid w:val="00F56187"/>
    <w:rsid w:val="00F56B05"/>
    <w:rsid w:val="00F57337"/>
    <w:rsid w:val="00F57573"/>
    <w:rsid w:val="00F60D00"/>
    <w:rsid w:val="00F61A1D"/>
    <w:rsid w:val="00F625D0"/>
    <w:rsid w:val="00F62921"/>
    <w:rsid w:val="00F666E3"/>
    <w:rsid w:val="00F6747D"/>
    <w:rsid w:val="00F67CD6"/>
    <w:rsid w:val="00F71C37"/>
    <w:rsid w:val="00F71D65"/>
    <w:rsid w:val="00F71F27"/>
    <w:rsid w:val="00F722FC"/>
    <w:rsid w:val="00F729C9"/>
    <w:rsid w:val="00F72AFF"/>
    <w:rsid w:val="00F7485B"/>
    <w:rsid w:val="00F74A03"/>
    <w:rsid w:val="00F7507B"/>
    <w:rsid w:val="00F7533E"/>
    <w:rsid w:val="00F7697B"/>
    <w:rsid w:val="00F76F89"/>
    <w:rsid w:val="00F77366"/>
    <w:rsid w:val="00F77EB7"/>
    <w:rsid w:val="00F77FA7"/>
    <w:rsid w:val="00F80A63"/>
    <w:rsid w:val="00F81B51"/>
    <w:rsid w:val="00F822F6"/>
    <w:rsid w:val="00F828E5"/>
    <w:rsid w:val="00F82A0B"/>
    <w:rsid w:val="00F83083"/>
    <w:rsid w:val="00F83206"/>
    <w:rsid w:val="00F84680"/>
    <w:rsid w:val="00F8473F"/>
    <w:rsid w:val="00F85ABA"/>
    <w:rsid w:val="00F85C08"/>
    <w:rsid w:val="00F87B03"/>
    <w:rsid w:val="00F902D3"/>
    <w:rsid w:val="00F90575"/>
    <w:rsid w:val="00F90878"/>
    <w:rsid w:val="00F91E46"/>
    <w:rsid w:val="00F92385"/>
    <w:rsid w:val="00F92468"/>
    <w:rsid w:val="00F924A0"/>
    <w:rsid w:val="00F927E3"/>
    <w:rsid w:val="00F92E2A"/>
    <w:rsid w:val="00F935F8"/>
    <w:rsid w:val="00F93B7F"/>
    <w:rsid w:val="00F94569"/>
    <w:rsid w:val="00F945E9"/>
    <w:rsid w:val="00F94624"/>
    <w:rsid w:val="00F947E0"/>
    <w:rsid w:val="00F962A9"/>
    <w:rsid w:val="00F963CD"/>
    <w:rsid w:val="00F96CB3"/>
    <w:rsid w:val="00F97258"/>
    <w:rsid w:val="00F975EE"/>
    <w:rsid w:val="00FA1C55"/>
    <w:rsid w:val="00FA1CAD"/>
    <w:rsid w:val="00FA1E74"/>
    <w:rsid w:val="00FA415E"/>
    <w:rsid w:val="00FA48B9"/>
    <w:rsid w:val="00FA4EF9"/>
    <w:rsid w:val="00FA54BE"/>
    <w:rsid w:val="00FA5740"/>
    <w:rsid w:val="00FA610B"/>
    <w:rsid w:val="00FA6288"/>
    <w:rsid w:val="00FA6F44"/>
    <w:rsid w:val="00FA7636"/>
    <w:rsid w:val="00FB0AB2"/>
    <w:rsid w:val="00FB0EE2"/>
    <w:rsid w:val="00FB1310"/>
    <w:rsid w:val="00FB1E91"/>
    <w:rsid w:val="00FB2CE6"/>
    <w:rsid w:val="00FB3998"/>
    <w:rsid w:val="00FB4030"/>
    <w:rsid w:val="00FB4726"/>
    <w:rsid w:val="00FB4F0F"/>
    <w:rsid w:val="00FB5435"/>
    <w:rsid w:val="00FB57FD"/>
    <w:rsid w:val="00FB5DBC"/>
    <w:rsid w:val="00FB6777"/>
    <w:rsid w:val="00FB6E57"/>
    <w:rsid w:val="00FB7965"/>
    <w:rsid w:val="00FB7E64"/>
    <w:rsid w:val="00FC0423"/>
    <w:rsid w:val="00FC17FF"/>
    <w:rsid w:val="00FC2051"/>
    <w:rsid w:val="00FC2442"/>
    <w:rsid w:val="00FC266C"/>
    <w:rsid w:val="00FC3280"/>
    <w:rsid w:val="00FC481B"/>
    <w:rsid w:val="00FC4D24"/>
    <w:rsid w:val="00FC5402"/>
    <w:rsid w:val="00FC68AF"/>
    <w:rsid w:val="00FC73F6"/>
    <w:rsid w:val="00FD0337"/>
    <w:rsid w:val="00FD164F"/>
    <w:rsid w:val="00FD1654"/>
    <w:rsid w:val="00FD238A"/>
    <w:rsid w:val="00FD23C0"/>
    <w:rsid w:val="00FD244C"/>
    <w:rsid w:val="00FD3674"/>
    <w:rsid w:val="00FD5388"/>
    <w:rsid w:val="00FD596A"/>
    <w:rsid w:val="00FD5C36"/>
    <w:rsid w:val="00FD5FF5"/>
    <w:rsid w:val="00FD6216"/>
    <w:rsid w:val="00FD6459"/>
    <w:rsid w:val="00FD6C34"/>
    <w:rsid w:val="00FD797B"/>
    <w:rsid w:val="00FD7B0D"/>
    <w:rsid w:val="00FE06F4"/>
    <w:rsid w:val="00FE1510"/>
    <w:rsid w:val="00FE1647"/>
    <w:rsid w:val="00FE2076"/>
    <w:rsid w:val="00FE23E9"/>
    <w:rsid w:val="00FE24E7"/>
    <w:rsid w:val="00FE4463"/>
    <w:rsid w:val="00FE5172"/>
    <w:rsid w:val="00FE5671"/>
    <w:rsid w:val="00FE57ED"/>
    <w:rsid w:val="00FE70B8"/>
    <w:rsid w:val="00FE7D0C"/>
    <w:rsid w:val="00FF01C7"/>
    <w:rsid w:val="00FF1120"/>
    <w:rsid w:val="00FF1716"/>
    <w:rsid w:val="00FF28DB"/>
    <w:rsid w:val="00FF2DBB"/>
    <w:rsid w:val="00FF3809"/>
    <w:rsid w:val="00FF3835"/>
    <w:rsid w:val="00FF4F50"/>
    <w:rsid w:val="00FF4FFA"/>
    <w:rsid w:val="00FF6D13"/>
    <w:rsid w:val="09092F35"/>
    <w:rsid w:val="0FFD6A0E"/>
    <w:rsid w:val="19F24F58"/>
    <w:rsid w:val="1A047019"/>
    <w:rsid w:val="24B34FEE"/>
    <w:rsid w:val="33AE2B6F"/>
    <w:rsid w:val="41562AF9"/>
    <w:rsid w:val="4E5F1D44"/>
    <w:rsid w:val="69433E20"/>
    <w:rsid w:val="6A136F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68"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qFormat="1"/>
    <w:lsdException w:name="heading 3" w:semiHidden="0" w:uiPriority="0"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qFormat="1"/>
    <w:lsdException w:name="footer" w:semiHidden="0" w:qFormat="1"/>
    <w:lsdException w:name="caption" w:uiPriority="35" w:qFormat="1"/>
    <w:lsdException w:name="annotation reference" w:qFormat="1"/>
    <w:lsdException w:name="Title" w:semiHidden="0" w:uiPriority="10" w:unhideWhenUsed="0" w:qFormat="1"/>
    <w:lsdException w:name="Default Paragraph Font" w:uiPriority="1" w:qFormat="1"/>
    <w:lsdException w:name="Subtitle" w:semiHidden="0" w:uiPriority="11" w:unhideWhenUsed="0" w:qFormat="1"/>
    <w:lsdException w:name="Date" w:qFormat="1"/>
    <w:lsdException w:name="Hyperlink" w:semiHidden="0" w:unhideWhenUsed="0" w:qFormat="1"/>
    <w:lsdException w:name="FollowedHyperlink" w:qFormat="1"/>
    <w:lsdException w:name="Strong" w:semiHidden="0" w:uiPriority="0" w:unhideWhenUsed="0" w:qFormat="1"/>
    <w:lsdException w:name="Emphasis" w:semiHidden="0" w:uiPriority="20" w:unhideWhenUsed="0" w:qFormat="1"/>
    <w:lsdException w:name="Plain Text" w:semiHidden="0" w:uiPriority="0" w:unhideWhenUsed="0" w:qFormat="1"/>
    <w:lsdException w:name="Normal (Web)" w:semiHidden="0" w:uiPriority="0" w:unhideWhenUsed="0" w:qFormat="1"/>
    <w:lsdException w:name="HTML Preformatted" w:qFormat="1"/>
    <w:lsdException w:name="Normal Table" w:qFormat="1"/>
    <w:lsdException w:name="annotation subject" w:qFormat="1"/>
    <w:lsdException w:name="Balloon Text" w:qFormat="1"/>
    <w:lsdException w:name="Table Grid" w:semiHidden="0" w:uiPriority="59" w:unhideWhenUsed="0" w:qFormat="1"/>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lang w:bidi="he-IL"/>
    </w:rPr>
  </w:style>
  <w:style w:type="paragraph" w:styleId="1">
    <w:name w:val="heading 1"/>
    <w:basedOn w:val="a"/>
    <w:next w:val="a"/>
    <w:link w:val="1Char"/>
    <w:qFormat/>
    <w:pPr>
      <w:keepNext/>
      <w:keepLines/>
      <w:pageBreakBefore/>
      <w:snapToGrid w:val="0"/>
      <w:spacing w:beforeLines="50" w:before="156"/>
      <w:jc w:val="center"/>
      <w:outlineLvl w:val="0"/>
    </w:pPr>
    <w:rPr>
      <w:rFonts w:eastAsia="黑体"/>
      <w:b/>
      <w:bCs/>
      <w:kern w:val="44"/>
      <w:sz w:val="32"/>
      <w:szCs w:val="44"/>
    </w:rPr>
  </w:style>
  <w:style w:type="paragraph" w:styleId="2">
    <w:name w:val="heading 2"/>
    <w:basedOn w:val="a"/>
    <w:next w:val="a"/>
    <w:link w:val="2Char"/>
    <w:unhideWhenUsed/>
    <w:qFormat/>
    <w:pPr>
      <w:keepNext/>
      <w:keepLines/>
      <w:spacing w:beforeLines="50" w:before="50" w:afterLines="50" w:after="50" w:line="415" w:lineRule="auto"/>
      <w:outlineLvl w:val="1"/>
    </w:pPr>
    <w:rPr>
      <w:rFonts w:asciiTheme="majorHAnsi" w:eastAsia="黑体" w:hAnsiTheme="majorHAnsi" w:cstheme="majorBidi"/>
      <w:b/>
      <w:bCs/>
      <w:sz w:val="30"/>
      <w:szCs w:val="32"/>
    </w:rPr>
  </w:style>
  <w:style w:type="paragraph" w:styleId="3">
    <w:name w:val="heading 3"/>
    <w:basedOn w:val="a"/>
    <w:next w:val="a"/>
    <w:link w:val="3Char"/>
    <w:unhideWhenUsed/>
    <w:qFormat/>
    <w:pPr>
      <w:keepNext/>
      <w:keepLines/>
      <w:spacing w:before="260" w:after="260" w:line="416" w:lineRule="auto"/>
      <w:outlineLvl w:val="2"/>
    </w:pPr>
    <w:rPr>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qFormat/>
    <w:pPr>
      <w:jc w:val="left"/>
    </w:pPr>
  </w:style>
  <w:style w:type="paragraph" w:styleId="30">
    <w:name w:val="toc 3"/>
    <w:basedOn w:val="a"/>
    <w:next w:val="a"/>
    <w:uiPriority w:val="39"/>
    <w:qFormat/>
    <w:pPr>
      <w:tabs>
        <w:tab w:val="left" w:pos="1560"/>
        <w:tab w:val="right" w:leader="dot" w:pos="8436"/>
      </w:tabs>
      <w:spacing w:line="216" w:lineRule="auto"/>
      <w:ind w:leftChars="400" w:left="840"/>
    </w:pPr>
  </w:style>
  <w:style w:type="paragraph" w:styleId="a4">
    <w:name w:val="Plain Text"/>
    <w:basedOn w:val="a"/>
    <w:link w:val="Char0"/>
    <w:qFormat/>
    <w:pPr>
      <w:widowControl/>
      <w:spacing w:before="100" w:beforeAutospacing="1" w:after="100" w:afterAutospacing="1"/>
      <w:jc w:val="left"/>
    </w:pPr>
    <w:rPr>
      <w:rFonts w:ascii="宋体" w:hAnsi="宋体" w:cs="宋体"/>
      <w:sz w:val="24"/>
      <w:szCs w:val="24"/>
      <w:lang w:bidi="ar-SA"/>
    </w:rPr>
  </w:style>
  <w:style w:type="paragraph" w:styleId="a5">
    <w:name w:val="Date"/>
    <w:basedOn w:val="a"/>
    <w:next w:val="a"/>
    <w:link w:val="Char1"/>
    <w:uiPriority w:val="99"/>
    <w:semiHidden/>
    <w:unhideWhenUsed/>
    <w:qFormat/>
    <w:pPr>
      <w:ind w:leftChars="2500" w:left="100"/>
    </w:pPr>
  </w:style>
  <w:style w:type="paragraph" w:styleId="a6">
    <w:name w:val="Balloon Text"/>
    <w:basedOn w:val="a"/>
    <w:link w:val="Char2"/>
    <w:uiPriority w:val="99"/>
    <w:semiHidden/>
    <w:unhideWhenUsed/>
    <w:qFormat/>
    <w:rPr>
      <w:sz w:val="18"/>
      <w:szCs w:val="18"/>
    </w:rPr>
  </w:style>
  <w:style w:type="paragraph" w:styleId="a7">
    <w:name w:val="footer"/>
    <w:basedOn w:val="a"/>
    <w:link w:val="Char3"/>
    <w:uiPriority w:val="99"/>
    <w:unhideWhenUsed/>
    <w:qFormat/>
    <w:pPr>
      <w:tabs>
        <w:tab w:val="center" w:pos="4153"/>
        <w:tab w:val="right" w:pos="8306"/>
      </w:tabs>
      <w:snapToGrid w:val="0"/>
      <w:jc w:val="left"/>
    </w:pPr>
    <w:rPr>
      <w:rFonts w:ascii="Calibri" w:hAnsi="Calibri"/>
      <w:sz w:val="18"/>
      <w:szCs w:val="18"/>
      <w:lang w:bidi="ar-SA"/>
    </w:rPr>
  </w:style>
  <w:style w:type="paragraph" w:styleId="a8">
    <w:name w:val="header"/>
    <w:basedOn w:val="a"/>
    <w:link w:val="Char4"/>
    <w:uiPriority w:val="99"/>
    <w:unhideWhenUsed/>
    <w:qFormat/>
    <w:pPr>
      <w:pBdr>
        <w:bottom w:val="single" w:sz="6" w:space="1" w:color="auto"/>
      </w:pBdr>
      <w:tabs>
        <w:tab w:val="center" w:pos="4153"/>
        <w:tab w:val="right" w:pos="8306"/>
      </w:tabs>
      <w:snapToGrid w:val="0"/>
      <w:jc w:val="center"/>
    </w:pPr>
    <w:rPr>
      <w:rFonts w:ascii="Calibri" w:hAnsi="Calibri"/>
      <w:sz w:val="18"/>
      <w:szCs w:val="18"/>
      <w:lang w:bidi="ar-SA"/>
    </w:rPr>
  </w:style>
  <w:style w:type="paragraph" w:styleId="10">
    <w:name w:val="toc 1"/>
    <w:basedOn w:val="a"/>
    <w:next w:val="a"/>
    <w:uiPriority w:val="39"/>
    <w:qFormat/>
    <w:pPr>
      <w:tabs>
        <w:tab w:val="left" w:pos="284"/>
        <w:tab w:val="right" w:leader="dot" w:pos="8436"/>
      </w:tabs>
      <w:spacing w:line="216" w:lineRule="auto"/>
    </w:pPr>
    <w:rPr>
      <w:b/>
      <w:sz w:val="28"/>
      <w:szCs w:val="28"/>
    </w:rPr>
  </w:style>
  <w:style w:type="paragraph" w:styleId="20">
    <w:name w:val="toc 2"/>
    <w:basedOn w:val="a"/>
    <w:next w:val="a"/>
    <w:uiPriority w:val="39"/>
    <w:qFormat/>
    <w:pPr>
      <w:tabs>
        <w:tab w:val="left" w:pos="851"/>
        <w:tab w:val="right" w:leader="dot" w:pos="8436"/>
      </w:tabs>
      <w:spacing w:line="216" w:lineRule="auto"/>
      <w:ind w:leftChars="200" w:left="420"/>
    </w:pPr>
    <w:rPr>
      <w:rFonts w:eastAsiaTheme="majorEastAsia"/>
      <w:sz w:val="24"/>
      <w:szCs w:val="24"/>
    </w:rPr>
  </w:style>
  <w:style w:type="paragraph" w:styleId="HTML">
    <w:name w:val="HTML Preformatted"/>
    <w:basedOn w:val="a"/>
    <w:link w:val="HTMLChar"/>
    <w:uiPriority w:val="99"/>
    <w:semiHidden/>
    <w:unhideWhenUsed/>
    <w:qFormat/>
    <w:rPr>
      <w:rFonts w:ascii="Courier New" w:hAnsi="Courier New" w:cs="Courier New"/>
      <w:sz w:val="20"/>
    </w:rPr>
  </w:style>
  <w:style w:type="paragraph" w:styleId="a9">
    <w:name w:val="Normal (Web)"/>
    <w:basedOn w:val="a"/>
    <w:qFormat/>
    <w:pPr>
      <w:spacing w:beforeAutospacing="1" w:afterAutospacing="1"/>
      <w:jc w:val="left"/>
    </w:pPr>
    <w:rPr>
      <w:rFonts w:asciiTheme="minorHAnsi" w:eastAsiaTheme="minorEastAsia" w:hAnsiTheme="minorHAnsi"/>
      <w:kern w:val="0"/>
      <w:sz w:val="24"/>
      <w:szCs w:val="24"/>
      <w:lang w:bidi="ar-SA"/>
    </w:rPr>
  </w:style>
  <w:style w:type="paragraph" w:styleId="aa">
    <w:name w:val="annotation subject"/>
    <w:basedOn w:val="a3"/>
    <w:next w:val="a3"/>
    <w:link w:val="Char5"/>
    <w:uiPriority w:val="99"/>
    <w:semiHidden/>
    <w:unhideWhenUsed/>
    <w:qFormat/>
    <w:rPr>
      <w:b/>
      <w:bCs/>
    </w:r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qFormat/>
    <w:rPr>
      <w:b/>
    </w:rPr>
  </w:style>
  <w:style w:type="character" w:styleId="ad">
    <w:name w:val="FollowedHyperlink"/>
    <w:basedOn w:val="a0"/>
    <w:uiPriority w:val="99"/>
    <w:semiHidden/>
    <w:unhideWhenUsed/>
    <w:qFormat/>
    <w:rPr>
      <w:color w:val="800080" w:themeColor="followedHyperlink"/>
      <w:u w:val="single"/>
    </w:rPr>
  </w:style>
  <w:style w:type="character" w:styleId="ae">
    <w:name w:val="Hyperlink"/>
    <w:uiPriority w:val="99"/>
    <w:qFormat/>
    <w:rPr>
      <w:color w:val="0000FF"/>
      <w:u w:val="single"/>
    </w:rPr>
  </w:style>
  <w:style w:type="character" w:styleId="af">
    <w:name w:val="annotation reference"/>
    <w:basedOn w:val="a0"/>
    <w:uiPriority w:val="99"/>
    <w:semiHidden/>
    <w:unhideWhenUsed/>
    <w:qFormat/>
    <w:rPr>
      <w:sz w:val="21"/>
      <w:szCs w:val="21"/>
    </w:rPr>
  </w:style>
  <w:style w:type="character" w:customStyle="1" w:styleId="Char0">
    <w:name w:val="纯文本 Char"/>
    <w:basedOn w:val="a0"/>
    <w:link w:val="a4"/>
    <w:qFormat/>
    <w:rPr>
      <w:rFonts w:ascii="宋体" w:eastAsia="宋体" w:hAnsi="宋体" w:cs="宋体"/>
      <w:sz w:val="24"/>
      <w:szCs w:val="24"/>
    </w:rPr>
  </w:style>
  <w:style w:type="character" w:customStyle="1" w:styleId="Char2">
    <w:name w:val="批注框文本 Char"/>
    <w:basedOn w:val="a0"/>
    <w:link w:val="a6"/>
    <w:uiPriority w:val="99"/>
    <w:semiHidden/>
    <w:qFormat/>
    <w:rPr>
      <w:rFonts w:ascii="Times New Roman" w:eastAsia="宋体" w:hAnsi="Times New Roman" w:cs="Times New Roman"/>
      <w:sz w:val="18"/>
      <w:szCs w:val="18"/>
      <w:lang w:bidi="he-IL"/>
    </w:rPr>
  </w:style>
  <w:style w:type="character" w:customStyle="1" w:styleId="Char3">
    <w:name w:val="页脚 Char"/>
    <w:basedOn w:val="a0"/>
    <w:link w:val="a7"/>
    <w:uiPriority w:val="99"/>
    <w:qFormat/>
    <w:rPr>
      <w:rFonts w:ascii="Calibri" w:eastAsia="宋体" w:hAnsi="Calibri" w:cs="Times New Roman"/>
      <w:sz w:val="18"/>
      <w:szCs w:val="18"/>
    </w:rPr>
  </w:style>
  <w:style w:type="character" w:customStyle="1" w:styleId="Char4">
    <w:name w:val="页眉 Char"/>
    <w:basedOn w:val="a0"/>
    <w:link w:val="a8"/>
    <w:uiPriority w:val="99"/>
    <w:qFormat/>
    <w:rPr>
      <w:rFonts w:ascii="Calibri" w:eastAsia="宋体" w:hAnsi="Calibri" w:cs="Times New Roman"/>
      <w:sz w:val="18"/>
      <w:szCs w:val="18"/>
    </w:rPr>
  </w:style>
  <w:style w:type="character" w:customStyle="1" w:styleId="1Char">
    <w:name w:val="标题 1 Char"/>
    <w:basedOn w:val="a0"/>
    <w:link w:val="1"/>
    <w:qFormat/>
    <w:rPr>
      <w:rFonts w:ascii="Times New Roman" w:eastAsia="黑体" w:hAnsi="Times New Roman" w:cs="Times New Roman"/>
      <w:b/>
      <w:bCs/>
      <w:kern w:val="44"/>
      <w:sz w:val="32"/>
      <w:szCs w:val="44"/>
      <w:lang w:bidi="he-IL"/>
    </w:rPr>
  </w:style>
  <w:style w:type="character" w:customStyle="1" w:styleId="2Char">
    <w:name w:val="标题 2 Char"/>
    <w:basedOn w:val="a0"/>
    <w:link w:val="2"/>
    <w:qFormat/>
    <w:rPr>
      <w:rFonts w:asciiTheme="majorHAnsi" w:eastAsia="黑体" w:hAnsiTheme="majorHAnsi" w:cstheme="majorBidi"/>
      <w:b/>
      <w:bCs/>
      <w:sz w:val="30"/>
      <w:szCs w:val="32"/>
      <w:lang w:bidi="he-IL"/>
    </w:rPr>
  </w:style>
  <w:style w:type="character" w:customStyle="1" w:styleId="3Char">
    <w:name w:val="标题 3 Char"/>
    <w:basedOn w:val="a0"/>
    <w:link w:val="3"/>
    <w:qFormat/>
    <w:rPr>
      <w:rFonts w:ascii="Times New Roman" w:eastAsia="宋体" w:hAnsi="Times New Roman" w:cs="Times New Roman"/>
      <w:bCs/>
      <w:sz w:val="32"/>
      <w:szCs w:val="32"/>
      <w:lang w:bidi="he-IL"/>
    </w:rPr>
  </w:style>
  <w:style w:type="character" w:customStyle="1" w:styleId="4Char">
    <w:name w:val="标题 4 Char"/>
    <w:basedOn w:val="a0"/>
    <w:link w:val="4"/>
    <w:uiPriority w:val="9"/>
    <w:qFormat/>
    <w:rPr>
      <w:rFonts w:asciiTheme="majorHAnsi" w:eastAsiaTheme="majorEastAsia" w:hAnsiTheme="majorHAnsi" w:cstheme="majorBidi"/>
      <w:b/>
      <w:bCs/>
      <w:sz w:val="28"/>
      <w:szCs w:val="28"/>
      <w:lang w:bidi="he-IL"/>
    </w:rPr>
  </w:style>
  <w:style w:type="character" w:customStyle="1" w:styleId="5Char">
    <w:name w:val="标题 5 Char"/>
    <w:basedOn w:val="a0"/>
    <w:link w:val="5"/>
    <w:uiPriority w:val="9"/>
    <w:semiHidden/>
    <w:qFormat/>
    <w:rPr>
      <w:rFonts w:ascii="Times New Roman" w:eastAsia="宋体" w:hAnsi="Times New Roman" w:cs="Times New Roman"/>
      <w:b/>
      <w:bCs/>
      <w:sz w:val="28"/>
      <w:szCs w:val="28"/>
      <w:lang w:bidi="he-IL"/>
    </w:r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lang w:bidi="he-IL"/>
    </w:rPr>
  </w:style>
  <w:style w:type="character" w:customStyle="1" w:styleId="7Char">
    <w:name w:val="标题 7 Char"/>
    <w:basedOn w:val="a0"/>
    <w:link w:val="7"/>
    <w:uiPriority w:val="9"/>
    <w:semiHidden/>
    <w:qFormat/>
    <w:rPr>
      <w:rFonts w:ascii="Times New Roman" w:eastAsia="宋体" w:hAnsi="Times New Roman" w:cs="Times New Roman"/>
      <w:b/>
      <w:bCs/>
      <w:sz w:val="24"/>
      <w:szCs w:val="24"/>
      <w:lang w:bidi="he-IL"/>
    </w:rPr>
  </w:style>
  <w:style w:type="character" w:customStyle="1" w:styleId="8Char">
    <w:name w:val="标题 8 Char"/>
    <w:basedOn w:val="a0"/>
    <w:link w:val="8"/>
    <w:uiPriority w:val="9"/>
    <w:semiHidden/>
    <w:qFormat/>
    <w:rPr>
      <w:rFonts w:asciiTheme="majorHAnsi" w:eastAsiaTheme="majorEastAsia" w:hAnsiTheme="majorHAnsi" w:cstheme="majorBidi"/>
      <w:sz w:val="24"/>
      <w:szCs w:val="24"/>
      <w:lang w:bidi="he-IL"/>
    </w:rPr>
  </w:style>
  <w:style w:type="character" w:customStyle="1" w:styleId="9Char">
    <w:name w:val="标题 9 Char"/>
    <w:basedOn w:val="a0"/>
    <w:link w:val="9"/>
    <w:uiPriority w:val="9"/>
    <w:semiHidden/>
    <w:qFormat/>
    <w:rPr>
      <w:rFonts w:asciiTheme="majorHAnsi" w:eastAsiaTheme="majorEastAsia" w:hAnsiTheme="majorHAnsi" w:cstheme="majorBidi"/>
      <w:szCs w:val="21"/>
      <w:lang w:bidi="he-IL"/>
    </w:rPr>
  </w:style>
  <w:style w:type="character" w:customStyle="1" w:styleId="Char1">
    <w:name w:val="日期 Char"/>
    <w:basedOn w:val="a0"/>
    <w:link w:val="a5"/>
    <w:uiPriority w:val="99"/>
    <w:semiHidden/>
    <w:qFormat/>
    <w:rPr>
      <w:rFonts w:ascii="Times New Roman" w:eastAsia="宋体" w:hAnsi="Times New Roman" w:cs="Times New Roman"/>
      <w:szCs w:val="20"/>
      <w:lang w:bidi="he-IL"/>
    </w:rPr>
  </w:style>
  <w:style w:type="paragraph" w:styleId="af0">
    <w:name w:val="List Paragraph"/>
    <w:basedOn w:val="a"/>
    <w:uiPriority w:val="34"/>
    <w:qFormat/>
    <w:pPr>
      <w:ind w:firstLineChars="200" w:firstLine="420"/>
    </w:pPr>
  </w:style>
  <w:style w:type="character" w:styleId="af1">
    <w:name w:val="Placeholder Text"/>
    <w:basedOn w:val="a0"/>
    <w:uiPriority w:val="99"/>
    <w:semiHidden/>
    <w:qFormat/>
    <w:rPr>
      <w:color w:val="808080"/>
    </w:rPr>
  </w:style>
  <w:style w:type="character" w:customStyle="1" w:styleId="HTMLChar">
    <w:name w:val="HTML 预设格式 Char"/>
    <w:basedOn w:val="a0"/>
    <w:link w:val="HTML"/>
    <w:uiPriority w:val="99"/>
    <w:semiHidden/>
    <w:qFormat/>
    <w:rPr>
      <w:rFonts w:ascii="Courier New" w:eastAsia="宋体" w:hAnsi="Courier New" w:cs="Courier New"/>
      <w:sz w:val="20"/>
      <w:szCs w:val="20"/>
      <w:lang w:bidi="he-IL"/>
    </w:rPr>
  </w:style>
  <w:style w:type="paragraph" w:customStyle="1" w:styleId="CharChar">
    <w:name w:val="Char Char"/>
    <w:basedOn w:val="a"/>
    <w:qFormat/>
    <w:rPr>
      <w:rFonts w:ascii="Tahoma" w:hAnsi="Tahoma"/>
      <w:sz w:val="24"/>
      <w:lang w:bidi="ar-SA"/>
    </w:rPr>
  </w:style>
  <w:style w:type="paragraph" w:customStyle="1" w:styleId="cur">
    <w:name w:val="cur"/>
    <w:basedOn w:val="a"/>
    <w:qFormat/>
    <w:pPr>
      <w:widowControl/>
      <w:spacing w:before="100" w:beforeAutospacing="1" w:after="100" w:afterAutospacing="1"/>
      <w:jc w:val="left"/>
    </w:pPr>
    <w:rPr>
      <w:rFonts w:ascii="宋体" w:hAnsi="宋体" w:cs="宋体"/>
      <w:kern w:val="0"/>
      <w:sz w:val="24"/>
      <w:szCs w:val="24"/>
      <w:lang w:bidi="ar-SA"/>
    </w:rPr>
  </w:style>
  <w:style w:type="character" w:customStyle="1" w:styleId="Char">
    <w:name w:val="批注文字 Char"/>
    <w:basedOn w:val="a0"/>
    <w:link w:val="a3"/>
    <w:uiPriority w:val="99"/>
    <w:semiHidden/>
    <w:qFormat/>
    <w:rPr>
      <w:rFonts w:ascii="Times New Roman" w:eastAsia="宋体" w:hAnsi="Times New Roman" w:cs="Times New Roman"/>
      <w:szCs w:val="20"/>
      <w:lang w:bidi="he-IL"/>
    </w:rPr>
  </w:style>
  <w:style w:type="character" w:customStyle="1" w:styleId="Char5">
    <w:name w:val="批注主题 Char"/>
    <w:basedOn w:val="Char"/>
    <w:link w:val="aa"/>
    <w:uiPriority w:val="99"/>
    <w:semiHidden/>
    <w:qFormat/>
    <w:rPr>
      <w:rFonts w:ascii="Times New Roman" w:eastAsia="宋体" w:hAnsi="Times New Roman" w:cs="Times New Roman"/>
      <w:b/>
      <w:bCs/>
      <w:szCs w:val="20"/>
      <w:lang w:bidi="he-IL"/>
    </w:rPr>
  </w:style>
  <w:style w:type="paragraph" w:customStyle="1" w:styleId="11">
    <w:name w:val="修订1"/>
    <w:hidden/>
    <w:uiPriority w:val="99"/>
    <w:semiHidden/>
    <w:qFormat/>
    <w:rPr>
      <w:kern w:val="2"/>
      <w:sz w:val="21"/>
      <w:lang w:bidi="he-IL"/>
    </w:rPr>
  </w:style>
  <w:style w:type="paragraph" w:customStyle="1" w:styleId="21">
    <w:name w:val="修订2"/>
    <w:hidden/>
    <w:uiPriority w:val="99"/>
    <w:semiHidden/>
    <w:qFormat/>
    <w:rPr>
      <w:kern w:val="2"/>
      <w:sz w:val="21"/>
      <w:lang w:bidi="he-IL"/>
    </w:rPr>
  </w:style>
  <w:style w:type="character" w:customStyle="1" w:styleId="UnresolvedMention">
    <w:name w:val="Unresolved Mention"/>
    <w:basedOn w:val="a0"/>
    <w:uiPriority w:val="99"/>
    <w:semiHidden/>
    <w:unhideWhenUsed/>
    <w:qFormat/>
    <w:rPr>
      <w:color w:val="605E5C"/>
      <w:shd w:val="clear" w:color="auto" w:fill="E1DFDD"/>
    </w:rPr>
  </w:style>
  <w:style w:type="table" w:customStyle="1" w:styleId="12">
    <w:name w:val="网格型1"/>
    <w:basedOn w:val="a1"/>
    <w:uiPriority w:val="39"/>
    <w:unhideWhenUsed/>
    <w:qFormat/>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qFormat="1"/>
    <w:lsdException w:name="heading 3" w:semiHidden="0" w:uiPriority="0"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qFormat="1"/>
    <w:lsdException w:name="footer" w:semiHidden="0" w:qFormat="1"/>
    <w:lsdException w:name="caption" w:uiPriority="35" w:qFormat="1"/>
    <w:lsdException w:name="annotation reference" w:qFormat="1"/>
    <w:lsdException w:name="Title" w:semiHidden="0" w:uiPriority="10" w:unhideWhenUsed="0" w:qFormat="1"/>
    <w:lsdException w:name="Default Paragraph Font" w:uiPriority="1" w:qFormat="1"/>
    <w:lsdException w:name="Subtitle" w:semiHidden="0" w:uiPriority="11" w:unhideWhenUsed="0" w:qFormat="1"/>
    <w:lsdException w:name="Date" w:qFormat="1"/>
    <w:lsdException w:name="Hyperlink" w:semiHidden="0" w:unhideWhenUsed="0" w:qFormat="1"/>
    <w:lsdException w:name="FollowedHyperlink" w:qFormat="1"/>
    <w:lsdException w:name="Strong" w:semiHidden="0" w:uiPriority="0" w:unhideWhenUsed="0" w:qFormat="1"/>
    <w:lsdException w:name="Emphasis" w:semiHidden="0" w:uiPriority="20" w:unhideWhenUsed="0" w:qFormat="1"/>
    <w:lsdException w:name="Plain Text" w:semiHidden="0" w:uiPriority="0" w:unhideWhenUsed="0" w:qFormat="1"/>
    <w:lsdException w:name="Normal (Web)" w:semiHidden="0" w:uiPriority="0" w:unhideWhenUsed="0" w:qFormat="1"/>
    <w:lsdException w:name="HTML Preformatted" w:qFormat="1"/>
    <w:lsdException w:name="Normal Table" w:qFormat="1"/>
    <w:lsdException w:name="annotation subject" w:qFormat="1"/>
    <w:lsdException w:name="Balloon Text" w:qFormat="1"/>
    <w:lsdException w:name="Table Grid" w:semiHidden="0" w:uiPriority="59" w:unhideWhenUsed="0" w:qFormat="1"/>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lang w:bidi="he-IL"/>
    </w:rPr>
  </w:style>
  <w:style w:type="paragraph" w:styleId="1">
    <w:name w:val="heading 1"/>
    <w:basedOn w:val="a"/>
    <w:next w:val="a"/>
    <w:link w:val="1Char"/>
    <w:qFormat/>
    <w:pPr>
      <w:keepNext/>
      <w:keepLines/>
      <w:pageBreakBefore/>
      <w:snapToGrid w:val="0"/>
      <w:spacing w:beforeLines="50" w:before="156"/>
      <w:jc w:val="center"/>
      <w:outlineLvl w:val="0"/>
    </w:pPr>
    <w:rPr>
      <w:rFonts w:eastAsia="黑体"/>
      <w:b/>
      <w:bCs/>
      <w:kern w:val="44"/>
      <w:sz w:val="32"/>
      <w:szCs w:val="44"/>
    </w:rPr>
  </w:style>
  <w:style w:type="paragraph" w:styleId="2">
    <w:name w:val="heading 2"/>
    <w:basedOn w:val="a"/>
    <w:next w:val="a"/>
    <w:link w:val="2Char"/>
    <w:unhideWhenUsed/>
    <w:qFormat/>
    <w:pPr>
      <w:keepNext/>
      <w:keepLines/>
      <w:spacing w:beforeLines="50" w:before="50" w:afterLines="50" w:after="50" w:line="415" w:lineRule="auto"/>
      <w:outlineLvl w:val="1"/>
    </w:pPr>
    <w:rPr>
      <w:rFonts w:asciiTheme="majorHAnsi" w:eastAsia="黑体" w:hAnsiTheme="majorHAnsi" w:cstheme="majorBidi"/>
      <w:b/>
      <w:bCs/>
      <w:sz w:val="30"/>
      <w:szCs w:val="32"/>
    </w:rPr>
  </w:style>
  <w:style w:type="paragraph" w:styleId="3">
    <w:name w:val="heading 3"/>
    <w:basedOn w:val="a"/>
    <w:next w:val="a"/>
    <w:link w:val="3Char"/>
    <w:unhideWhenUsed/>
    <w:qFormat/>
    <w:pPr>
      <w:keepNext/>
      <w:keepLines/>
      <w:spacing w:before="260" w:after="260" w:line="416" w:lineRule="auto"/>
      <w:outlineLvl w:val="2"/>
    </w:pPr>
    <w:rPr>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qFormat/>
    <w:pPr>
      <w:jc w:val="left"/>
    </w:pPr>
  </w:style>
  <w:style w:type="paragraph" w:styleId="30">
    <w:name w:val="toc 3"/>
    <w:basedOn w:val="a"/>
    <w:next w:val="a"/>
    <w:uiPriority w:val="39"/>
    <w:qFormat/>
    <w:pPr>
      <w:tabs>
        <w:tab w:val="left" w:pos="1560"/>
        <w:tab w:val="right" w:leader="dot" w:pos="8436"/>
      </w:tabs>
      <w:spacing w:line="216" w:lineRule="auto"/>
      <w:ind w:leftChars="400" w:left="840"/>
    </w:pPr>
  </w:style>
  <w:style w:type="paragraph" w:styleId="a4">
    <w:name w:val="Plain Text"/>
    <w:basedOn w:val="a"/>
    <w:link w:val="Char0"/>
    <w:qFormat/>
    <w:pPr>
      <w:widowControl/>
      <w:spacing w:before="100" w:beforeAutospacing="1" w:after="100" w:afterAutospacing="1"/>
      <w:jc w:val="left"/>
    </w:pPr>
    <w:rPr>
      <w:rFonts w:ascii="宋体" w:hAnsi="宋体" w:cs="宋体"/>
      <w:sz w:val="24"/>
      <w:szCs w:val="24"/>
      <w:lang w:bidi="ar-SA"/>
    </w:rPr>
  </w:style>
  <w:style w:type="paragraph" w:styleId="a5">
    <w:name w:val="Date"/>
    <w:basedOn w:val="a"/>
    <w:next w:val="a"/>
    <w:link w:val="Char1"/>
    <w:uiPriority w:val="99"/>
    <w:semiHidden/>
    <w:unhideWhenUsed/>
    <w:qFormat/>
    <w:pPr>
      <w:ind w:leftChars="2500" w:left="100"/>
    </w:pPr>
  </w:style>
  <w:style w:type="paragraph" w:styleId="a6">
    <w:name w:val="Balloon Text"/>
    <w:basedOn w:val="a"/>
    <w:link w:val="Char2"/>
    <w:uiPriority w:val="99"/>
    <w:semiHidden/>
    <w:unhideWhenUsed/>
    <w:qFormat/>
    <w:rPr>
      <w:sz w:val="18"/>
      <w:szCs w:val="18"/>
    </w:rPr>
  </w:style>
  <w:style w:type="paragraph" w:styleId="a7">
    <w:name w:val="footer"/>
    <w:basedOn w:val="a"/>
    <w:link w:val="Char3"/>
    <w:uiPriority w:val="99"/>
    <w:unhideWhenUsed/>
    <w:qFormat/>
    <w:pPr>
      <w:tabs>
        <w:tab w:val="center" w:pos="4153"/>
        <w:tab w:val="right" w:pos="8306"/>
      </w:tabs>
      <w:snapToGrid w:val="0"/>
      <w:jc w:val="left"/>
    </w:pPr>
    <w:rPr>
      <w:rFonts w:ascii="Calibri" w:hAnsi="Calibri"/>
      <w:sz w:val="18"/>
      <w:szCs w:val="18"/>
      <w:lang w:bidi="ar-SA"/>
    </w:rPr>
  </w:style>
  <w:style w:type="paragraph" w:styleId="a8">
    <w:name w:val="header"/>
    <w:basedOn w:val="a"/>
    <w:link w:val="Char4"/>
    <w:uiPriority w:val="99"/>
    <w:unhideWhenUsed/>
    <w:qFormat/>
    <w:pPr>
      <w:pBdr>
        <w:bottom w:val="single" w:sz="6" w:space="1" w:color="auto"/>
      </w:pBdr>
      <w:tabs>
        <w:tab w:val="center" w:pos="4153"/>
        <w:tab w:val="right" w:pos="8306"/>
      </w:tabs>
      <w:snapToGrid w:val="0"/>
      <w:jc w:val="center"/>
    </w:pPr>
    <w:rPr>
      <w:rFonts w:ascii="Calibri" w:hAnsi="Calibri"/>
      <w:sz w:val="18"/>
      <w:szCs w:val="18"/>
      <w:lang w:bidi="ar-SA"/>
    </w:rPr>
  </w:style>
  <w:style w:type="paragraph" w:styleId="10">
    <w:name w:val="toc 1"/>
    <w:basedOn w:val="a"/>
    <w:next w:val="a"/>
    <w:uiPriority w:val="39"/>
    <w:qFormat/>
    <w:pPr>
      <w:tabs>
        <w:tab w:val="left" w:pos="284"/>
        <w:tab w:val="right" w:leader="dot" w:pos="8436"/>
      </w:tabs>
      <w:spacing w:line="216" w:lineRule="auto"/>
    </w:pPr>
    <w:rPr>
      <w:b/>
      <w:sz w:val="28"/>
      <w:szCs w:val="28"/>
    </w:rPr>
  </w:style>
  <w:style w:type="paragraph" w:styleId="20">
    <w:name w:val="toc 2"/>
    <w:basedOn w:val="a"/>
    <w:next w:val="a"/>
    <w:uiPriority w:val="39"/>
    <w:qFormat/>
    <w:pPr>
      <w:tabs>
        <w:tab w:val="left" w:pos="851"/>
        <w:tab w:val="right" w:leader="dot" w:pos="8436"/>
      </w:tabs>
      <w:spacing w:line="216" w:lineRule="auto"/>
      <w:ind w:leftChars="200" w:left="420"/>
    </w:pPr>
    <w:rPr>
      <w:rFonts w:eastAsiaTheme="majorEastAsia"/>
      <w:sz w:val="24"/>
      <w:szCs w:val="24"/>
    </w:rPr>
  </w:style>
  <w:style w:type="paragraph" w:styleId="HTML">
    <w:name w:val="HTML Preformatted"/>
    <w:basedOn w:val="a"/>
    <w:link w:val="HTMLChar"/>
    <w:uiPriority w:val="99"/>
    <w:semiHidden/>
    <w:unhideWhenUsed/>
    <w:qFormat/>
    <w:rPr>
      <w:rFonts w:ascii="Courier New" w:hAnsi="Courier New" w:cs="Courier New"/>
      <w:sz w:val="20"/>
    </w:rPr>
  </w:style>
  <w:style w:type="paragraph" w:styleId="a9">
    <w:name w:val="Normal (Web)"/>
    <w:basedOn w:val="a"/>
    <w:qFormat/>
    <w:pPr>
      <w:spacing w:beforeAutospacing="1" w:afterAutospacing="1"/>
      <w:jc w:val="left"/>
    </w:pPr>
    <w:rPr>
      <w:rFonts w:asciiTheme="minorHAnsi" w:eastAsiaTheme="minorEastAsia" w:hAnsiTheme="minorHAnsi"/>
      <w:kern w:val="0"/>
      <w:sz w:val="24"/>
      <w:szCs w:val="24"/>
      <w:lang w:bidi="ar-SA"/>
    </w:rPr>
  </w:style>
  <w:style w:type="paragraph" w:styleId="aa">
    <w:name w:val="annotation subject"/>
    <w:basedOn w:val="a3"/>
    <w:next w:val="a3"/>
    <w:link w:val="Char5"/>
    <w:uiPriority w:val="99"/>
    <w:semiHidden/>
    <w:unhideWhenUsed/>
    <w:qFormat/>
    <w:rPr>
      <w:b/>
      <w:bCs/>
    </w:r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qFormat/>
    <w:rPr>
      <w:b/>
    </w:rPr>
  </w:style>
  <w:style w:type="character" w:styleId="ad">
    <w:name w:val="FollowedHyperlink"/>
    <w:basedOn w:val="a0"/>
    <w:uiPriority w:val="99"/>
    <w:semiHidden/>
    <w:unhideWhenUsed/>
    <w:qFormat/>
    <w:rPr>
      <w:color w:val="800080" w:themeColor="followedHyperlink"/>
      <w:u w:val="single"/>
    </w:rPr>
  </w:style>
  <w:style w:type="character" w:styleId="ae">
    <w:name w:val="Hyperlink"/>
    <w:uiPriority w:val="99"/>
    <w:qFormat/>
    <w:rPr>
      <w:color w:val="0000FF"/>
      <w:u w:val="single"/>
    </w:rPr>
  </w:style>
  <w:style w:type="character" w:styleId="af">
    <w:name w:val="annotation reference"/>
    <w:basedOn w:val="a0"/>
    <w:uiPriority w:val="99"/>
    <w:semiHidden/>
    <w:unhideWhenUsed/>
    <w:qFormat/>
    <w:rPr>
      <w:sz w:val="21"/>
      <w:szCs w:val="21"/>
    </w:rPr>
  </w:style>
  <w:style w:type="character" w:customStyle="1" w:styleId="Char0">
    <w:name w:val="纯文本 Char"/>
    <w:basedOn w:val="a0"/>
    <w:link w:val="a4"/>
    <w:qFormat/>
    <w:rPr>
      <w:rFonts w:ascii="宋体" w:eastAsia="宋体" w:hAnsi="宋体" w:cs="宋体"/>
      <w:sz w:val="24"/>
      <w:szCs w:val="24"/>
    </w:rPr>
  </w:style>
  <w:style w:type="character" w:customStyle="1" w:styleId="Char2">
    <w:name w:val="批注框文本 Char"/>
    <w:basedOn w:val="a0"/>
    <w:link w:val="a6"/>
    <w:uiPriority w:val="99"/>
    <w:semiHidden/>
    <w:qFormat/>
    <w:rPr>
      <w:rFonts w:ascii="Times New Roman" w:eastAsia="宋体" w:hAnsi="Times New Roman" w:cs="Times New Roman"/>
      <w:sz w:val="18"/>
      <w:szCs w:val="18"/>
      <w:lang w:bidi="he-IL"/>
    </w:rPr>
  </w:style>
  <w:style w:type="character" w:customStyle="1" w:styleId="Char3">
    <w:name w:val="页脚 Char"/>
    <w:basedOn w:val="a0"/>
    <w:link w:val="a7"/>
    <w:uiPriority w:val="99"/>
    <w:qFormat/>
    <w:rPr>
      <w:rFonts w:ascii="Calibri" w:eastAsia="宋体" w:hAnsi="Calibri" w:cs="Times New Roman"/>
      <w:sz w:val="18"/>
      <w:szCs w:val="18"/>
    </w:rPr>
  </w:style>
  <w:style w:type="character" w:customStyle="1" w:styleId="Char4">
    <w:name w:val="页眉 Char"/>
    <w:basedOn w:val="a0"/>
    <w:link w:val="a8"/>
    <w:uiPriority w:val="99"/>
    <w:qFormat/>
    <w:rPr>
      <w:rFonts w:ascii="Calibri" w:eastAsia="宋体" w:hAnsi="Calibri" w:cs="Times New Roman"/>
      <w:sz w:val="18"/>
      <w:szCs w:val="18"/>
    </w:rPr>
  </w:style>
  <w:style w:type="character" w:customStyle="1" w:styleId="1Char">
    <w:name w:val="标题 1 Char"/>
    <w:basedOn w:val="a0"/>
    <w:link w:val="1"/>
    <w:qFormat/>
    <w:rPr>
      <w:rFonts w:ascii="Times New Roman" w:eastAsia="黑体" w:hAnsi="Times New Roman" w:cs="Times New Roman"/>
      <w:b/>
      <w:bCs/>
      <w:kern w:val="44"/>
      <w:sz w:val="32"/>
      <w:szCs w:val="44"/>
      <w:lang w:bidi="he-IL"/>
    </w:rPr>
  </w:style>
  <w:style w:type="character" w:customStyle="1" w:styleId="2Char">
    <w:name w:val="标题 2 Char"/>
    <w:basedOn w:val="a0"/>
    <w:link w:val="2"/>
    <w:qFormat/>
    <w:rPr>
      <w:rFonts w:asciiTheme="majorHAnsi" w:eastAsia="黑体" w:hAnsiTheme="majorHAnsi" w:cstheme="majorBidi"/>
      <w:b/>
      <w:bCs/>
      <w:sz w:val="30"/>
      <w:szCs w:val="32"/>
      <w:lang w:bidi="he-IL"/>
    </w:rPr>
  </w:style>
  <w:style w:type="character" w:customStyle="1" w:styleId="3Char">
    <w:name w:val="标题 3 Char"/>
    <w:basedOn w:val="a0"/>
    <w:link w:val="3"/>
    <w:qFormat/>
    <w:rPr>
      <w:rFonts w:ascii="Times New Roman" w:eastAsia="宋体" w:hAnsi="Times New Roman" w:cs="Times New Roman"/>
      <w:bCs/>
      <w:sz w:val="32"/>
      <w:szCs w:val="32"/>
      <w:lang w:bidi="he-IL"/>
    </w:rPr>
  </w:style>
  <w:style w:type="character" w:customStyle="1" w:styleId="4Char">
    <w:name w:val="标题 4 Char"/>
    <w:basedOn w:val="a0"/>
    <w:link w:val="4"/>
    <w:uiPriority w:val="9"/>
    <w:qFormat/>
    <w:rPr>
      <w:rFonts w:asciiTheme="majorHAnsi" w:eastAsiaTheme="majorEastAsia" w:hAnsiTheme="majorHAnsi" w:cstheme="majorBidi"/>
      <w:b/>
      <w:bCs/>
      <w:sz w:val="28"/>
      <w:szCs w:val="28"/>
      <w:lang w:bidi="he-IL"/>
    </w:rPr>
  </w:style>
  <w:style w:type="character" w:customStyle="1" w:styleId="5Char">
    <w:name w:val="标题 5 Char"/>
    <w:basedOn w:val="a0"/>
    <w:link w:val="5"/>
    <w:uiPriority w:val="9"/>
    <w:semiHidden/>
    <w:qFormat/>
    <w:rPr>
      <w:rFonts w:ascii="Times New Roman" w:eastAsia="宋体" w:hAnsi="Times New Roman" w:cs="Times New Roman"/>
      <w:b/>
      <w:bCs/>
      <w:sz w:val="28"/>
      <w:szCs w:val="28"/>
      <w:lang w:bidi="he-IL"/>
    </w:r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lang w:bidi="he-IL"/>
    </w:rPr>
  </w:style>
  <w:style w:type="character" w:customStyle="1" w:styleId="7Char">
    <w:name w:val="标题 7 Char"/>
    <w:basedOn w:val="a0"/>
    <w:link w:val="7"/>
    <w:uiPriority w:val="9"/>
    <w:semiHidden/>
    <w:qFormat/>
    <w:rPr>
      <w:rFonts w:ascii="Times New Roman" w:eastAsia="宋体" w:hAnsi="Times New Roman" w:cs="Times New Roman"/>
      <w:b/>
      <w:bCs/>
      <w:sz w:val="24"/>
      <w:szCs w:val="24"/>
      <w:lang w:bidi="he-IL"/>
    </w:rPr>
  </w:style>
  <w:style w:type="character" w:customStyle="1" w:styleId="8Char">
    <w:name w:val="标题 8 Char"/>
    <w:basedOn w:val="a0"/>
    <w:link w:val="8"/>
    <w:uiPriority w:val="9"/>
    <w:semiHidden/>
    <w:qFormat/>
    <w:rPr>
      <w:rFonts w:asciiTheme="majorHAnsi" w:eastAsiaTheme="majorEastAsia" w:hAnsiTheme="majorHAnsi" w:cstheme="majorBidi"/>
      <w:sz w:val="24"/>
      <w:szCs w:val="24"/>
      <w:lang w:bidi="he-IL"/>
    </w:rPr>
  </w:style>
  <w:style w:type="character" w:customStyle="1" w:styleId="9Char">
    <w:name w:val="标题 9 Char"/>
    <w:basedOn w:val="a0"/>
    <w:link w:val="9"/>
    <w:uiPriority w:val="9"/>
    <w:semiHidden/>
    <w:qFormat/>
    <w:rPr>
      <w:rFonts w:asciiTheme="majorHAnsi" w:eastAsiaTheme="majorEastAsia" w:hAnsiTheme="majorHAnsi" w:cstheme="majorBidi"/>
      <w:szCs w:val="21"/>
      <w:lang w:bidi="he-IL"/>
    </w:rPr>
  </w:style>
  <w:style w:type="character" w:customStyle="1" w:styleId="Char1">
    <w:name w:val="日期 Char"/>
    <w:basedOn w:val="a0"/>
    <w:link w:val="a5"/>
    <w:uiPriority w:val="99"/>
    <w:semiHidden/>
    <w:qFormat/>
    <w:rPr>
      <w:rFonts w:ascii="Times New Roman" w:eastAsia="宋体" w:hAnsi="Times New Roman" w:cs="Times New Roman"/>
      <w:szCs w:val="20"/>
      <w:lang w:bidi="he-IL"/>
    </w:rPr>
  </w:style>
  <w:style w:type="paragraph" w:styleId="af0">
    <w:name w:val="List Paragraph"/>
    <w:basedOn w:val="a"/>
    <w:uiPriority w:val="34"/>
    <w:qFormat/>
    <w:pPr>
      <w:ind w:firstLineChars="200" w:firstLine="420"/>
    </w:pPr>
  </w:style>
  <w:style w:type="character" w:styleId="af1">
    <w:name w:val="Placeholder Text"/>
    <w:basedOn w:val="a0"/>
    <w:uiPriority w:val="99"/>
    <w:semiHidden/>
    <w:qFormat/>
    <w:rPr>
      <w:color w:val="808080"/>
    </w:rPr>
  </w:style>
  <w:style w:type="character" w:customStyle="1" w:styleId="HTMLChar">
    <w:name w:val="HTML 预设格式 Char"/>
    <w:basedOn w:val="a0"/>
    <w:link w:val="HTML"/>
    <w:uiPriority w:val="99"/>
    <w:semiHidden/>
    <w:qFormat/>
    <w:rPr>
      <w:rFonts w:ascii="Courier New" w:eastAsia="宋体" w:hAnsi="Courier New" w:cs="Courier New"/>
      <w:sz w:val="20"/>
      <w:szCs w:val="20"/>
      <w:lang w:bidi="he-IL"/>
    </w:rPr>
  </w:style>
  <w:style w:type="paragraph" w:customStyle="1" w:styleId="CharChar">
    <w:name w:val="Char Char"/>
    <w:basedOn w:val="a"/>
    <w:qFormat/>
    <w:rPr>
      <w:rFonts w:ascii="Tahoma" w:hAnsi="Tahoma"/>
      <w:sz w:val="24"/>
      <w:lang w:bidi="ar-SA"/>
    </w:rPr>
  </w:style>
  <w:style w:type="paragraph" w:customStyle="1" w:styleId="cur">
    <w:name w:val="cur"/>
    <w:basedOn w:val="a"/>
    <w:qFormat/>
    <w:pPr>
      <w:widowControl/>
      <w:spacing w:before="100" w:beforeAutospacing="1" w:after="100" w:afterAutospacing="1"/>
      <w:jc w:val="left"/>
    </w:pPr>
    <w:rPr>
      <w:rFonts w:ascii="宋体" w:hAnsi="宋体" w:cs="宋体"/>
      <w:kern w:val="0"/>
      <w:sz w:val="24"/>
      <w:szCs w:val="24"/>
      <w:lang w:bidi="ar-SA"/>
    </w:rPr>
  </w:style>
  <w:style w:type="character" w:customStyle="1" w:styleId="Char">
    <w:name w:val="批注文字 Char"/>
    <w:basedOn w:val="a0"/>
    <w:link w:val="a3"/>
    <w:uiPriority w:val="99"/>
    <w:semiHidden/>
    <w:qFormat/>
    <w:rPr>
      <w:rFonts w:ascii="Times New Roman" w:eastAsia="宋体" w:hAnsi="Times New Roman" w:cs="Times New Roman"/>
      <w:szCs w:val="20"/>
      <w:lang w:bidi="he-IL"/>
    </w:rPr>
  </w:style>
  <w:style w:type="character" w:customStyle="1" w:styleId="Char5">
    <w:name w:val="批注主题 Char"/>
    <w:basedOn w:val="Char"/>
    <w:link w:val="aa"/>
    <w:uiPriority w:val="99"/>
    <w:semiHidden/>
    <w:qFormat/>
    <w:rPr>
      <w:rFonts w:ascii="Times New Roman" w:eastAsia="宋体" w:hAnsi="Times New Roman" w:cs="Times New Roman"/>
      <w:b/>
      <w:bCs/>
      <w:szCs w:val="20"/>
      <w:lang w:bidi="he-IL"/>
    </w:rPr>
  </w:style>
  <w:style w:type="paragraph" w:customStyle="1" w:styleId="11">
    <w:name w:val="修订1"/>
    <w:hidden/>
    <w:uiPriority w:val="99"/>
    <w:semiHidden/>
    <w:qFormat/>
    <w:rPr>
      <w:kern w:val="2"/>
      <w:sz w:val="21"/>
      <w:lang w:bidi="he-IL"/>
    </w:rPr>
  </w:style>
  <w:style w:type="paragraph" w:customStyle="1" w:styleId="21">
    <w:name w:val="修订2"/>
    <w:hidden/>
    <w:uiPriority w:val="99"/>
    <w:semiHidden/>
    <w:qFormat/>
    <w:rPr>
      <w:kern w:val="2"/>
      <w:sz w:val="21"/>
      <w:lang w:bidi="he-IL"/>
    </w:rPr>
  </w:style>
  <w:style w:type="character" w:customStyle="1" w:styleId="UnresolvedMention">
    <w:name w:val="Unresolved Mention"/>
    <w:basedOn w:val="a0"/>
    <w:uiPriority w:val="99"/>
    <w:semiHidden/>
    <w:unhideWhenUsed/>
    <w:qFormat/>
    <w:rPr>
      <w:color w:val="605E5C"/>
      <w:shd w:val="clear" w:color="auto" w:fill="E1DFDD"/>
    </w:rPr>
  </w:style>
  <w:style w:type="table" w:customStyle="1" w:styleId="12">
    <w:name w:val="网格型1"/>
    <w:basedOn w:val="a1"/>
    <w:uiPriority w:val="39"/>
    <w:unhideWhenUsed/>
    <w:qFormat/>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microsoft.com/office/2011/relationships/commentsExtended" Target="commentsExtended.xml"/><Relationship Id="rId21" Type="http://schemas.openxmlformats.org/officeDocument/2006/relationships/image" Target="media/image5.emf"/><Relationship Id="rId42" Type="http://schemas.openxmlformats.org/officeDocument/2006/relationships/image" Target="media/image15.emf"/><Relationship Id="rId47" Type="http://schemas.openxmlformats.org/officeDocument/2006/relationships/oleObject" Target="embeddings/oleObject12.bin"/><Relationship Id="rId63" Type="http://schemas.openxmlformats.org/officeDocument/2006/relationships/oleObject" Target="embeddings/oleObject20.bin"/><Relationship Id="rId68" Type="http://schemas.openxmlformats.org/officeDocument/2006/relationships/image" Target="media/image28.emf"/><Relationship Id="rId84" Type="http://schemas.openxmlformats.org/officeDocument/2006/relationships/oleObject" Target="embeddings/oleObject28.bin"/><Relationship Id="rId89" Type="http://schemas.openxmlformats.org/officeDocument/2006/relationships/oleObject" Target="embeddings/oleObject30.bin"/><Relationship Id="rId112" Type="http://schemas.openxmlformats.org/officeDocument/2006/relationships/header" Target="header3.xml"/><Relationship Id="rId16" Type="http://schemas.openxmlformats.org/officeDocument/2006/relationships/package" Target="embeddings/Microsoft_Visio___1111.vsdx"/><Relationship Id="rId107" Type="http://schemas.openxmlformats.org/officeDocument/2006/relationships/image" Target="media/image50.png"/><Relationship Id="rId11" Type="http://schemas.openxmlformats.org/officeDocument/2006/relationships/header" Target="header1.xml"/><Relationship Id="rId24" Type="http://schemas.openxmlformats.org/officeDocument/2006/relationships/oleObject" Target="embeddings/oleObject1.bin"/><Relationship Id="rId32" Type="http://schemas.openxmlformats.org/officeDocument/2006/relationships/image" Target="media/image10.emf"/><Relationship Id="rId37" Type="http://schemas.openxmlformats.org/officeDocument/2006/relationships/oleObject" Target="embeddings/oleObject7.bin"/><Relationship Id="rId40" Type="http://schemas.openxmlformats.org/officeDocument/2006/relationships/image" Target="media/image14.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23.emf"/><Relationship Id="rId66" Type="http://schemas.openxmlformats.org/officeDocument/2006/relationships/image" Target="media/image27.emf"/><Relationship Id="rId74" Type="http://schemas.openxmlformats.org/officeDocument/2006/relationships/image" Target="media/image31.emf"/><Relationship Id="rId79" Type="http://schemas.openxmlformats.org/officeDocument/2006/relationships/hyperlink" Target="http://127.0.0.1:8000/v1/users/password/new" TargetMode="External"/><Relationship Id="rId87" Type="http://schemas.openxmlformats.org/officeDocument/2006/relationships/oleObject" Target="embeddings/oleObject29.bin"/><Relationship Id="rId102" Type="http://schemas.openxmlformats.org/officeDocument/2006/relationships/image" Target="media/image45.png"/><Relationship Id="rId110" Type="http://schemas.openxmlformats.org/officeDocument/2006/relationships/image" Target="media/image53.png"/><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oleObject" Target="embeddings/oleObject19.bin"/><Relationship Id="rId82" Type="http://schemas.openxmlformats.org/officeDocument/2006/relationships/oleObject" Target="embeddings/oleObject27.bin"/><Relationship Id="rId90" Type="http://schemas.openxmlformats.org/officeDocument/2006/relationships/image" Target="media/image37.emf"/><Relationship Id="rId95" Type="http://schemas.openxmlformats.org/officeDocument/2006/relationships/image" Target="media/image40.emf"/><Relationship Id="rId19" Type="http://schemas.openxmlformats.org/officeDocument/2006/relationships/image" Target="media/image4.emf"/><Relationship Id="rId14" Type="http://schemas.openxmlformats.org/officeDocument/2006/relationships/footer" Target="footer2.xml"/><Relationship Id="rId22" Type="http://schemas.openxmlformats.org/officeDocument/2006/relationships/package" Target="embeddings/Microsoft_Visio___4444.vsdx"/><Relationship Id="rId27" Type="http://schemas.openxmlformats.org/officeDocument/2006/relationships/image" Target="media/image8.emf"/><Relationship Id="rId30" Type="http://schemas.openxmlformats.org/officeDocument/2006/relationships/image" Target="media/image9.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18.emf"/><Relationship Id="rId56" Type="http://schemas.openxmlformats.org/officeDocument/2006/relationships/image" Target="media/image22.emf"/><Relationship Id="rId64" Type="http://schemas.openxmlformats.org/officeDocument/2006/relationships/image" Target="media/image26.emf"/><Relationship Id="rId69" Type="http://schemas.openxmlformats.org/officeDocument/2006/relationships/oleObject" Target="embeddings/oleObject23.bin"/><Relationship Id="rId77" Type="http://schemas.openxmlformats.org/officeDocument/2006/relationships/hyperlink" Target="http://127.0.0.1:8000/load" TargetMode="External"/><Relationship Id="rId100" Type="http://schemas.openxmlformats.org/officeDocument/2006/relationships/image" Target="media/image43.png"/><Relationship Id="rId105" Type="http://schemas.openxmlformats.org/officeDocument/2006/relationships/image" Target="media/image48.png"/><Relationship Id="rId113"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oleObject" Target="embeddings/oleObject14.bin"/><Relationship Id="rId72" Type="http://schemas.openxmlformats.org/officeDocument/2006/relationships/image" Target="media/image30.emf"/><Relationship Id="rId80" Type="http://schemas.openxmlformats.org/officeDocument/2006/relationships/hyperlink" Target="http://127.0.0.1:8000/v1/users/delete" TargetMode="External"/><Relationship Id="rId85" Type="http://schemas.openxmlformats.org/officeDocument/2006/relationships/image" Target="media/image34.png"/><Relationship Id="rId93" Type="http://schemas.openxmlformats.org/officeDocument/2006/relationships/oleObject" Target="embeddings/oleObject32.bin"/><Relationship Id="rId98" Type="http://schemas.openxmlformats.org/officeDocument/2006/relationships/oleObject" Target="embeddings/oleObject34.bin"/><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oleObject" Target="embeddings/oleObject5.bin"/><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oleObject" Target="embeddings/oleObject18.bin"/><Relationship Id="rId67" Type="http://schemas.openxmlformats.org/officeDocument/2006/relationships/oleObject" Target="embeddings/oleObject22.bin"/><Relationship Id="rId103" Type="http://schemas.openxmlformats.org/officeDocument/2006/relationships/image" Target="media/image46.png"/><Relationship Id="rId108" Type="http://schemas.openxmlformats.org/officeDocument/2006/relationships/image" Target="media/image51.png"/><Relationship Id="rId116" Type="http://schemas.microsoft.com/office/2011/relationships/people" Target="people.xml"/><Relationship Id="rId20" Type="http://schemas.openxmlformats.org/officeDocument/2006/relationships/package" Target="embeddings/Microsoft_Visio___3333.vsdx"/><Relationship Id="rId41" Type="http://schemas.openxmlformats.org/officeDocument/2006/relationships/oleObject" Target="embeddings/oleObject9.bin"/><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9.emf"/><Relationship Id="rId75" Type="http://schemas.openxmlformats.org/officeDocument/2006/relationships/oleObject" Target="embeddings/oleObject26.bin"/><Relationship Id="rId83" Type="http://schemas.openxmlformats.org/officeDocument/2006/relationships/image" Target="media/image33.emf"/><Relationship Id="rId88" Type="http://schemas.openxmlformats.org/officeDocument/2006/relationships/image" Target="media/image36.emf"/><Relationship Id="rId91" Type="http://schemas.openxmlformats.org/officeDocument/2006/relationships/oleObject" Target="embeddings/oleObject31.bin"/><Relationship Id="rId96" Type="http://schemas.openxmlformats.org/officeDocument/2006/relationships/oleObject" Target="embeddings/oleObject33.bin"/><Relationship Id="rId111"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oleObject" Target="embeddings/oleObject3.bin"/><Relationship Id="rId36" Type="http://schemas.openxmlformats.org/officeDocument/2006/relationships/image" Target="media/image12.emf"/><Relationship Id="rId49" Type="http://schemas.openxmlformats.org/officeDocument/2006/relationships/oleObject" Target="embeddings/oleObject13.bin"/><Relationship Id="rId57" Type="http://schemas.openxmlformats.org/officeDocument/2006/relationships/oleObject" Target="embeddings/oleObject17.bin"/><Relationship Id="rId106" Type="http://schemas.openxmlformats.org/officeDocument/2006/relationships/image" Target="media/image49.png"/><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oleObject" Target="embeddings/oleObject4.bin"/><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oleObject" Target="embeddings/oleObject21.bin"/><Relationship Id="rId73" Type="http://schemas.openxmlformats.org/officeDocument/2006/relationships/oleObject" Target="embeddings/oleObject25.bin"/><Relationship Id="rId78" Type="http://schemas.openxmlformats.org/officeDocument/2006/relationships/hyperlink" Target="http://127.0.01:8000/v1/users/password/verification/" TargetMode="External"/><Relationship Id="rId81" Type="http://schemas.openxmlformats.org/officeDocument/2006/relationships/image" Target="media/image32.emf"/><Relationship Id="rId86" Type="http://schemas.openxmlformats.org/officeDocument/2006/relationships/image" Target="media/image35.emf"/><Relationship Id="rId94" Type="http://schemas.openxmlformats.org/officeDocument/2006/relationships/image" Target="media/image39.pn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package" Target="embeddings/Microsoft_Visio___2222.vsdx"/><Relationship Id="rId39" Type="http://schemas.openxmlformats.org/officeDocument/2006/relationships/oleObject" Target="embeddings/oleObject8.bin"/><Relationship Id="rId109" Type="http://schemas.openxmlformats.org/officeDocument/2006/relationships/image" Target="media/image52.png"/><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16.bin"/><Relationship Id="rId76" Type="http://schemas.openxmlformats.org/officeDocument/2006/relationships/hyperlink" Target="http://127.0.0.1:8000/register" TargetMode="External"/><Relationship Id="rId97" Type="http://schemas.openxmlformats.org/officeDocument/2006/relationships/image" Target="media/image41.emf"/><Relationship Id="rId104" Type="http://schemas.openxmlformats.org/officeDocument/2006/relationships/image" Target="media/image47.png"/><Relationship Id="rId7" Type="http://schemas.openxmlformats.org/officeDocument/2006/relationships/webSettings" Target="webSettings.xml"/><Relationship Id="rId71" Type="http://schemas.openxmlformats.org/officeDocument/2006/relationships/oleObject" Target="embeddings/oleObject24.bin"/><Relationship Id="rId92" Type="http://schemas.openxmlformats.org/officeDocument/2006/relationships/image" Target="media/image38.emf"/><Relationship Id="rId2" Type="http://schemas.openxmlformats.org/officeDocument/2006/relationships/customXml" Target="../customXml/item2.xml"/><Relationship Id="rId29"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08509A-1AEA-443D-ADC8-F8A51EDD4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83</Pages>
  <Words>5204</Words>
  <Characters>29669</Characters>
  <Application>Microsoft Office Word</Application>
  <DocSecurity>0</DocSecurity>
  <Lines>247</Lines>
  <Paragraphs>69</Paragraphs>
  <ScaleCrop>false</ScaleCrop>
  <Company>微软中国</Company>
  <LinksUpToDate>false</LinksUpToDate>
  <CharactersWithSpaces>34804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whs</dc:creator>
  <cp:lastModifiedBy>dell</cp:lastModifiedBy>
  <cp:revision>52</cp:revision>
  <dcterms:created xsi:type="dcterms:W3CDTF">2022-04-24T00:50:00Z</dcterms:created>
  <dcterms:modified xsi:type="dcterms:W3CDTF">2022-06-12T10:41:00Z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E3A2434B593E4338BB3046BE5F68F08B</vt:lpwstr>
  </property>
</Properties>
</file>